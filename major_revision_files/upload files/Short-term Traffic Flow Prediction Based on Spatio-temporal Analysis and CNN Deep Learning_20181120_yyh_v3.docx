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Pr="00BC0BF8" w:rsidRDefault="002453A2" w:rsidP="00C42A7D">
      <w:pPr>
        <w:pStyle w:val="Articletitle"/>
      </w:pPr>
      <w:r w:rsidRPr="00BC0BF8">
        <w:fldChar w:fldCharType="begin"/>
      </w:r>
      <w:r w:rsidR="000E5165" w:rsidRPr="00BC0BF8">
        <w:instrText xml:space="preserve"> MACROBUTTON MTEditEquationSection2 </w:instrText>
      </w:r>
      <w:r w:rsidR="000E5165" w:rsidRPr="00BC0BF8">
        <w:rPr>
          <w:rStyle w:val="MTEquationSection"/>
          <w:rFonts w:cs="Times New Roman"/>
          <w:color w:val="auto"/>
        </w:rPr>
        <w:instrText>Equation Chapter 1 Section 1</w:instrText>
      </w:r>
      <w:r w:rsidRPr="00BC0BF8">
        <w:fldChar w:fldCharType="begin"/>
      </w:r>
      <w:r w:rsidR="000E5165" w:rsidRPr="00BC0BF8">
        <w:instrText xml:space="preserve"> SEQ MTEqn \r \h \* MERGEFORMAT </w:instrText>
      </w:r>
      <w:r w:rsidRPr="00BC0BF8">
        <w:fldChar w:fldCharType="end"/>
      </w:r>
      <w:r w:rsidRPr="00BC0BF8">
        <w:fldChar w:fldCharType="begin"/>
      </w:r>
      <w:r w:rsidR="000E5165" w:rsidRPr="00BC0BF8">
        <w:instrText xml:space="preserve"> SEQ MTSec \r 1 \h \* MERGEFORMAT </w:instrText>
      </w:r>
      <w:r w:rsidRPr="00BC0BF8">
        <w:fldChar w:fldCharType="end"/>
      </w:r>
      <w:r w:rsidRPr="00BC0BF8">
        <w:fldChar w:fldCharType="begin"/>
      </w:r>
      <w:r w:rsidR="000E5165" w:rsidRPr="00BC0BF8">
        <w:instrText xml:space="preserve"> SEQ MTChap \r 1 \h \* MERGEFORMAT </w:instrText>
      </w:r>
      <w:r w:rsidRPr="00BC0BF8">
        <w:fldChar w:fldCharType="end"/>
      </w:r>
      <w:r w:rsidRPr="00BC0BF8">
        <w:fldChar w:fldCharType="end"/>
      </w:r>
      <w:bookmarkStart w:id="0" w:name="OLE_LINK7"/>
      <w:r w:rsidR="005D3357" w:rsidRPr="00BC0BF8">
        <w:t xml:space="preserve">Short-term Traffic Flow Prediction Based on </w:t>
      </w:r>
      <w:proofErr w:type="spellStart"/>
      <w:r w:rsidR="005D3357" w:rsidRPr="00BC0BF8">
        <w:t>Spatio</w:t>
      </w:r>
      <w:proofErr w:type="spellEnd"/>
      <w:r w:rsidR="006172AF" w:rsidRPr="00BC0BF8">
        <w:t>-</w:t>
      </w:r>
      <w:r w:rsidR="005D3357" w:rsidRPr="00BC0BF8">
        <w:t>temporal Analysis and CNN Deep Learning</w:t>
      </w:r>
      <w:bookmarkEnd w:id="0"/>
    </w:p>
    <w:p w14:paraId="6470776E" w14:textId="77777777" w:rsidR="009666D1" w:rsidRPr="00BC0BF8" w:rsidRDefault="009666D1" w:rsidP="00C42A7D">
      <w:pPr>
        <w:pStyle w:val="Authornames"/>
      </w:pPr>
      <w:proofErr w:type="spellStart"/>
      <w:r w:rsidRPr="00BC0BF8">
        <w:t>Weibin</w:t>
      </w:r>
      <w:proofErr w:type="spellEnd"/>
      <w:r w:rsidRPr="00BC0BF8">
        <w:t xml:space="preserve"> Zhang, </w:t>
      </w:r>
      <w:bookmarkStart w:id="1" w:name="OLE_LINK8"/>
      <w:bookmarkStart w:id="2" w:name="OLE_LINK9"/>
      <w:proofErr w:type="spellStart"/>
      <w:r w:rsidRPr="00BC0BF8">
        <w:t>Yinghao</w:t>
      </w:r>
      <w:proofErr w:type="spellEnd"/>
      <w:r w:rsidRPr="00BC0BF8">
        <w:t xml:space="preserve"> Yu</w:t>
      </w:r>
      <w:bookmarkEnd w:id="1"/>
      <w:bookmarkEnd w:id="2"/>
    </w:p>
    <w:p w14:paraId="49A2A93A" w14:textId="56565BFC" w:rsidR="009666D1" w:rsidRPr="00BC0BF8" w:rsidRDefault="009666D1" w:rsidP="00C42A7D">
      <w:pPr>
        <w:pStyle w:val="Affiliation"/>
        <w:rPr>
          <w:lang w:eastAsia="zh-CN"/>
        </w:rPr>
      </w:pPr>
      <w:r w:rsidRPr="00BC0BF8">
        <w:t xml:space="preserve">Nanjing University of Science and Technology, School of Electronic and Optical Engineering, </w:t>
      </w:r>
      <w:proofErr w:type="spellStart"/>
      <w:r w:rsidRPr="00BC0BF8">
        <w:t>Nangjing</w:t>
      </w:r>
      <w:proofErr w:type="spellEnd"/>
      <w:r w:rsidRPr="00BC0BF8">
        <w:t xml:space="preserve"> 210094</w:t>
      </w:r>
      <w:proofErr w:type="gramStart"/>
      <w:r w:rsidRPr="00BC0BF8">
        <w:t>,china</w:t>
      </w:r>
      <w:proofErr w:type="gramEnd"/>
      <w:r w:rsidR="00C42A7D" w:rsidRPr="00BC0BF8">
        <w:rPr>
          <w:lang w:eastAsia="zh-CN"/>
        </w:rPr>
        <w:t>;</w:t>
      </w:r>
    </w:p>
    <w:p w14:paraId="0BD8B345" w14:textId="77777777" w:rsidR="00C42A7D" w:rsidRPr="00BC0BF8" w:rsidRDefault="00C42A7D" w:rsidP="006A06BD">
      <w:pPr>
        <w:pStyle w:val="Correspondencedetails"/>
        <w:rPr>
          <w:color w:val="FF0000"/>
        </w:rPr>
      </w:pPr>
      <w:r w:rsidRPr="00BC0BF8">
        <w:rPr>
          <w:color w:val="FF0000"/>
        </w:rPr>
        <w:t>Provide full correspondence details here including e-mail for the corresponding author</w:t>
      </w:r>
    </w:p>
    <w:p w14:paraId="13620269" w14:textId="77777777" w:rsidR="00C42A7D" w:rsidRPr="00BC0BF8" w:rsidRDefault="00C42A7D" w:rsidP="006A06BD">
      <w:pPr>
        <w:pStyle w:val="Correspondencedetails"/>
        <w:rPr>
          <w:color w:val="FF0000"/>
          <w:sz w:val="22"/>
        </w:rPr>
      </w:pPr>
      <w:r w:rsidRPr="00BC0BF8">
        <w:rPr>
          <w:color w:val="FF0000"/>
          <w:sz w:val="22"/>
        </w:rPr>
        <w:t>Provide short biographical notes on all contributors here if the journal requires them.</w:t>
      </w:r>
    </w:p>
    <w:p w14:paraId="2DD6D62C" w14:textId="5E7B8AE7" w:rsidR="005D3357" w:rsidRPr="00BC0BF8" w:rsidRDefault="00C42A7D" w:rsidP="005D3357">
      <w:pPr>
        <w:rPr>
          <w:lang w:eastAsia="zh-CN"/>
        </w:rPr>
      </w:pPr>
      <w:r w:rsidRPr="00BC0BF8">
        <w:br w:type="page"/>
      </w:r>
    </w:p>
    <w:p w14:paraId="189C526A" w14:textId="75BBB033" w:rsidR="00C42A7D" w:rsidRPr="00BC0BF8" w:rsidRDefault="00C42A7D" w:rsidP="00C42A7D">
      <w:pPr>
        <w:pStyle w:val="Articletitle"/>
        <w:rPr>
          <w:rFonts w:eastAsia="楷体"/>
          <w:lang w:eastAsia="zh-CN"/>
        </w:rPr>
      </w:pPr>
      <w:r w:rsidRPr="00BC0BF8">
        <w:lastRenderedPageBreak/>
        <w:t xml:space="preserve">Short-term Traffic Flow Prediction Based on </w:t>
      </w:r>
      <w:proofErr w:type="spellStart"/>
      <w:r w:rsidRPr="00BC0BF8">
        <w:t>Spatio</w:t>
      </w:r>
      <w:proofErr w:type="spellEnd"/>
      <w:r w:rsidRPr="00BC0BF8">
        <w:t>-temporal Analysis and CNN Deep Learning</w:t>
      </w:r>
    </w:p>
    <w:p w14:paraId="525E1E08" w14:textId="0375D72C" w:rsidR="006172AF" w:rsidRPr="00BC0BF8" w:rsidRDefault="005D3357" w:rsidP="00C42A7D">
      <w:pPr>
        <w:pStyle w:val="Abstract"/>
        <w:rPr>
          <w:lang w:eastAsia="zh-CN"/>
        </w:rPr>
      </w:pPr>
      <w:r w:rsidRPr="00BC0BF8">
        <w:rPr>
          <w:rFonts w:eastAsia="楷体"/>
        </w:rPr>
        <w:t>Abstract</w:t>
      </w:r>
      <w:r w:rsidR="006172AF" w:rsidRPr="00BC0BF8">
        <w:rPr>
          <w:rFonts w:eastAsia="楷体"/>
        </w:rPr>
        <w:t xml:space="preserve">: </w:t>
      </w:r>
      <w:r w:rsidR="006B297D" w:rsidRPr="00BC0BF8">
        <w:t>Accurate short-term traffic flow forecast</w:t>
      </w:r>
      <w:r w:rsidR="00897729" w:rsidRPr="00BC0BF8">
        <w:t>ing</w:t>
      </w:r>
      <w:r w:rsidR="006B297D" w:rsidRPr="00BC0BF8">
        <w:t xml:space="preserve"> </w:t>
      </w:r>
      <w:r w:rsidR="006172AF" w:rsidRPr="00BC0BF8">
        <w:t xml:space="preserve">facilitates </w:t>
      </w:r>
      <w:r w:rsidR="006B297D" w:rsidRPr="00BC0BF8">
        <w:t xml:space="preserve">active traffic control and </w:t>
      </w:r>
      <w:r w:rsidR="00DF68A8" w:rsidRPr="00BC0BF8">
        <w:t>trip</w:t>
      </w:r>
      <w:r w:rsidR="00DF68A8" w:rsidRPr="00BC0BF8" w:rsidDel="006172AF">
        <w:t xml:space="preserve"> </w:t>
      </w:r>
      <w:r w:rsidR="00897729" w:rsidRPr="00BC0BF8">
        <w:t>plan</w:t>
      </w:r>
      <w:r w:rsidR="00DF68A8" w:rsidRPr="00BC0BF8">
        <w:t>ning</w:t>
      </w:r>
      <w:r w:rsidR="006B297D" w:rsidRPr="00BC0BF8">
        <w:t xml:space="preserve">. Most </w:t>
      </w:r>
      <w:r w:rsidR="006172AF" w:rsidRPr="00BC0BF8">
        <w:t>existing</w:t>
      </w:r>
      <w:r w:rsidR="006B297D" w:rsidRPr="00BC0BF8">
        <w:t xml:space="preserve"> traffic flow models fail to make full use of the </w:t>
      </w:r>
      <w:r w:rsidR="006172AF" w:rsidRPr="00BC0BF8">
        <w:t xml:space="preserve">temporal </w:t>
      </w:r>
      <w:r w:rsidR="006B297D" w:rsidRPr="00BC0BF8">
        <w:t xml:space="preserve">and spatial </w:t>
      </w:r>
      <w:r w:rsidR="006172AF" w:rsidRPr="00BC0BF8">
        <w:t xml:space="preserve">features of </w:t>
      </w:r>
      <w:r w:rsidR="006B297D" w:rsidRPr="00BC0BF8">
        <w:t>traffic</w:t>
      </w:r>
      <w:r w:rsidR="006172AF" w:rsidRPr="00BC0BF8">
        <w:t xml:space="preserve"> data</w:t>
      </w:r>
      <w:r w:rsidR="006B297D" w:rsidRPr="00BC0BF8">
        <w:t>, and the</w:t>
      </w:r>
      <w:r w:rsidR="006172AF" w:rsidRPr="00BC0BF8">
        <w:t>ir</w:t>
      </w:r>
      <w:r w:rsidR="006B297D" w:rsidRPr="00BC0BF8">
        <w:t xml:space="preserve"> predicti</w:t>
      </w:r>
      <w:r w:rsidR="006172AF" w:rsidRPr="00BC0BF8">
        <w:t>ve</w:t>
      </w:r>
      <w:r w:rsidR="006B297D" w:rsidRPr="00BC0BF8">
        <w:t xml:space="preserve"> performance is limited by the accuracy of </w:t>
      </w:r>
      <w:r w:rsidR="006172AF" w:rsidRPr="00BC0BF8">
        <w:t xml:space="preserve">the </w:t>
      </w:r>
      <w:r w:rsidR="006B297D" w:rsidRPr="00BC0BF8">
        <w:t xml:space="preserve">traffic data </w:t>
      </w:r>
      <w:r w:rsidR="006172AF" w:rsidRPr="00BC0BF8">
        <w:t>used to inform them</w:t>
      </w:r>
      <w:r w:rsidR="006B297D" w:rsidRPr="00BC0BF8">
        <w:t xml:space="preserve">. This study proposes a </w:t>
      </w:r>
      <w:r w:rsidR="006172AF" w:rsidRPr="00BC0BF8">
        <w:t xml:space="preserve">short-term </w:t>
      </w:r>
      <w:r w:rsidR="006B297D" w:rsidRPr="00BC0BF8">
        <w:t>traffic flow prediction model</w:t>
      </w:r>
      <w:r w:rsidR="006172AF" w:rsidRPr="00BC0BF8">
        <w:t xml:space="preserve"> </w:t>
      </w:r>
      <w:r w:rsidR="006B297D" w:rsidRPr="00BC0BF8">
        <w:t xml:space="preserve">based on </w:t>
      </w:r>
      <w:r w:rsidR="006172AF" w:rsidRPr="00BC0BF8">
        <w:t xml:space="preserve">a </w:t>
      </w:r>
      <w:r w:rsidR="006B297D" w:rsidRPr="00BC0BF8">
        <w:t>convolution neural network (CNN) deep learning framework.</w:t>
      </w:r>
      <w:r w:rsidRPr="00BC0BF8">
        <w:t xml:space="preserve"> </w:t>
      </w:r>
      <w:r w:rsidR="009C10B1" w:rsidRPr="00BC0BF8">
        <w:t xml:space="preserve">In the proposed framework, </w:t>
      </w:r>
      <w:r w:rsidR="004537C1" w:rsidRPr="00BC0BF8">
        <w:t xml:space="preserve">the optimal input data time </w:t>
      </w:r>
      <w:r w:rsidR="001026A9" w:rsidRPr="00BC0BF8">
        <w:t>lags</w:t>
      </w:r>
      <w:r w:rsidR="004537C1" w:rsidRPr="00BC0BF8">
        <w:t xml:space="preserve"> and </w:t>
      </w:r>
      <w:r w:rsidR="006172AF" w:rsidRPr="00BC0BF8">
        <w:t>amount</w:t>
      </w:r>
      <w:r w:rsidR="00DF68A8" w:rsidRPr="00BC0BF8">
        <w:t>s</w:t>
      </w:r>
      <w:r w:rsidR="006172AF" w:rsidRPr="00BC0BF8">
        <w:t xml:space="preserve"> of </w:t>
      </w:r>
      <w:r w:rsidR="004537C1" w:rsidRPr="00BC0BF8">
        <w:t xml:space="preserve">spatial data </w:t>
      </w:r>
      <w:r w:rsidR="006172AF" w:rsidRPr="00BC0BF8">
        <w:t xml:space="preserve">are </w:t>
      </w:r>
      <w:r w:rsidR="004537C1" w:rsidRPr="00BC0BF8">
        <w:t xml:space="preserve">determined by a </w:t>
      </w:r>
      <w:r w:rsidR="00F152EA" w:rsidRPr="00BC0BF8">
        <w:rPr>
          <w:noProof/>
        </w:rPr>
        <w:t>spati</w:t>
      </w:r>
      <w:r w:rsidR="006172AF" w:rsidRPr="00BC0BF8">
        <w:rPr>
          <w:noProof/>
        </w:rPr>
        <w:t>o</w:t>
      </w:r>
      <w:r w:rsidR="00912756" w:rsidRPr="00BC0BF8">
        <w:rPr>
          <w:noProof/>
        </w:rPr>
        <w:t>-</w:t>
      </w:r>
      <w:r w:rsidR="00F152EA" w:rsidRPr="00BC0BF8">
        <w:rPr>
          <w:noProof/>
        </w:rPr>
        <w:t>temporal</w:t>
      </w:r>
      <w:r w:rsidR="00F152EA" w:rsidRPr="00BC0BF8">
        <w:t xml:space="preserve"> feature select</w:t>
      </w:r>
      <w:r w:rsidR="0000153F" w:rsidRPr="00BC0BF8">
        <w:t>ion</w:t>
      </w:r>
      <w:r w:rsidR="00F152EA" w:rsidRPr="00BC0BF8">
        <w:t xml:space="preserve"> algorithm</w:t>
      </w:r>
      <w:r w:rsidR="00523621" w:rsidRPr="00BC0BF8">
        <w:t xml:space="preserve"> (STFSA), and s</w:t>
      </w:r>
      <w:r w:rsidR="00B01BF5" w:rsidRPr="00BC0BF8">
        <w:t xml:space="preserve">elected </w:t>
      </w:r>
      <w:r w:rsidR="00B01BF5" w:rsidRPr="00BC0BF8">
        <w:rPr>
          <w:noProof/>
        </w:rPr>
        <w:t>spati</w:t>
      </w:r>
      <w:r w:rsidR="006172AF" w:rsidRPr="00BC0BF8">
        <w:rPr>
          <w:noProof/>
        </w:rPr>
        <w:t>o</w:t>
      </w:r>
      <w:r w:rsidR="00B01BF5" w:rsidRPr="00BC0BF8">
        <w:rPr>
          <w:noProof/>
        </w:rPr>
        <w:t>-temporal</w:t>
      </w:r>
      <w:r w:rsidR="00B01BF5" w:rsidRPr="00BC0BF8">
        <w:t xml:space="preserve"> traffic flow </w:t>
      </w:r>
      <w:r w:rsidR="006172AF" w:rsidRPr="00BC0BF8">
        <w:t>features are</w:t>
      </w:r>
      <w:r w:rsidR="00B01BF5" w:rsidRPr="00BC0BF8">
        <w:t xml:space="preserve"> extracted from </w:t>
      </w:r>
      <w:r w:rsidR="006172AF" w:rsidRPr="00BC0BF8">
        <w:t>actual</w:t>
      </w:r>
      <w:r w:rsidR="00B01BF5" w:rsidRPr="00BC0BF8">
        <w:t xml:space="preserve"> data and converted into a two-dimensional matrix.</w:t>
      </w:r>
      <w:r w:rsidR="00836268" w:rsidRPr="00BC0BF8">
        <w:t xml:space="preserve"> </w:t>
      </w:r>
      <w:r w:rsidR="006172AF" w:rsidRPr="00BC0BF8">
        <w:t>The</w:t>
      </w:r>
      <w:r w:rsidR="00660799" w:rsidRPr="00BC0BF8">
        <w:t xml:space="preserve"> </w:t>
      </w:r>
      <w:r w:rsidRPr="00BC0BF8">
        <w:t xml:space="preserve">CNN </w:t>
      </w:r>
      <w:r w:rsidR="006172AF" w:rsidRPr="00BC0BF8">
        <w:t>then learns these features to construct a predictive model</w:t>
      </w:r>
      <w:r w:rsidRPr="00BC0BF8">
        <w:t>.</w:t>
      </w:r>
      <w:r w:rsidR="00007C81" w:rsidRPr="00BC0BF8">
        <w:t xml:space="preserve"> </w:t>
      </w:r>
      <w:r w:rsidR="00361F21" w:rsidRPr="00BC0BF8">
        <w:t>The effectiveness of the proposed method is evaluated by comparing the forecast results with actual traffic data</w:t>
      </w:r>
      <w:r w:rsidR="006172AF" w:rsidRPr="00BC0BF8">
        <w:t xml:space="preserve">. Other existing </w:t>
      </w:r>
      <w:r w:rsidR="00361F21" w:rsidRPr="00BC0BF8">
        <w:t>models</w:t>
      </w:r>
      <w:r w:rsidR="006172AF" w:rsidRPr="00BC0BF8">
        <w:t xml:space="preserve"> are also evaluated for comparison</w:t>
      </w:r>
      <w:r w:rsidR="00361F21" w:rsidRPr="00BC0BF8">
        <w:t>.</w:t>
      </w:r>
      <w:r w:rsidRPr="00BC0BF8">
        <w:t xml:space="preserve"> </w:t>
      </w:r>
      <w:r w:rsidR="006172AF" w:rsidRPr="00BC0BF8">
        <w:t>T</w:t>
      </w:r>
      <w:r w:rsidRPr="00BC0BF8">
        <w:t>he proposed method</w:t>
      </w:r>
      <w:r w:rsidR="00007C81" w:rsidRPr="00BC0BF8">
        <w:t xml:space="preserve"> </w:t>
      </w:r>
      <w:r w:rsidRPr="00BC0BF8">
        <w:t xml:space="preserve">outperforms </w:t>
      </w:r>
      <w:r w:rsidR="00813959" w:rsidRPr="00CB113A">
        <w:rPr>
          <w:lang w:eastAsia="zh-CN"/>
        </w:rPr>
        <w:t>baseline</w:t>
      </w:r>
      <w:r w:rsidR="006172AF" w:rsidRPr="00CB113A">
        <w:t xml:space="preserve"> </w:t>
      </w:r>
      <w:r w:rsidRPr="00BC0BF8">
        <w:t>model</w:t>
      </w:r>
      <w:r w:rsidR="006172AF" w:rsidRPr="00BC0BF8">
        <w:t>s</w:t>
      </w:r>
      <w:r w:rsidRPr="00BC0BF8">
        <w:t xml:space="preserve"> in </w:t>
      </w:r>
      <w:r w:rsidR="001026A9" w:rsidRPr="00BC0BF8">
        <w:t>terms of accuracy</w:t>
      </w:r>
      <w:r w:rsidRPr="00BC0BF8">
        <w:t>.</w:t>
      </w:r>
    </w:p>
    <w:p w14:paraId="15CE78ED" w14:textId="5CA6E28F" w:rsidR="005D3357" w:rsidRPr="00BC0BF8" w:rsidRDefault="005D3357" w:rsidP="00C42A7D">
      <w:pPr>
        <w:pStyle w:val="Keywords"/>
        <w:rPr>
          <w:lang w:eastAsia="zh-CN"/>
        </w:rPr>
      </w:pPr>
      <w:r w:rsidRPr="00BC0BF8">
        <w:rPr>
          <w:rFonts w:eastAsia="楷体"/>
        </w:rPr>
        <w:t>Keywords:</w:t>
      </w:r>
      <w:r w:rsidR="00D42E52" w:rsidRPr="00BC0BF8">
        <w:rPr>
          <w:rFonts w:eastAsia="楷体"/>
          <w:b/>
        </w:rPr>
        <w:t xml:space="preserve"> </w:t>
      </w:r>
      <w:r w:rsidRPr="00BC0BF8">
        <w:t xml:space="preserve">Short-term traffic prediction; </w:t>
      </w:r>
      <w:r w:rsidR="006172AF" w:rsidRPr="00BC0BF8">
        <w:t>d</w:t>
      </w:r>
      <w:r w:rsidRPr="00BC0BF8">
        <w:t xml:space="preserve">eep learning; </w:t>
      </w:r>
      <w:r w:rsidR="006172AF" w:rsidRPr="00BC0BF8">
        <w:t>c</w:t>
      </w:r>
      <w:r w:rsidRPr="00BC0BF8">
        <w:t xml:space="preserve">onvolution neural network; </w:t>
      </w:r>
      <w:r w:rsidR="006172AF" w:rsidRPr="00BC0BF8">
        <w:rPr>
          <w:noProof/>
        </w:rPr>
        <w:t>s</w:t>
      </w:r>
      <w:r w:rsidRPr="00BC0BF8">
        <w:rPr>
          <w:noProof/>
        </w:rPr>
        <w:t>pati</w:t>
      </w:r>
      <w:r w:rsidR="006172AF" w:rsidRPr="00BC0BF8">
        <w:rPr>
          <w:noProof/>
        </w:rPr>
        <w:t>o</w:t>
      </w:r>
      <w:r w:rsidRPr="00BC0BF8">
        <w:rPr>
          <w:noProof/>
        </w:rPr>
        <w:t>-temporal</w:t>
      </w:r>
      <w:r w:rsidRPr="00BC0BF8">
        <w:t xml:space="preserve"> model; </w:t>
      </w:r>
      <w:r w:rsidR="006172AF" w:rsidRPr="00BC0BF8">
        <w:t>i</w:t>
      </w:r>
      <w:r w:rsidRPr="00BC0BF8">
        <w:t>ntelligen</w:t>
      </w:r>
      <w:r w:rsidR="006172AF" w:rsidRPr="00BC0BF8">
        <w:t>t</w:t>
      </w:r>
      <w:r w:rsidRPr="00BC0BF8">
        <w:t xml:space="preserve"> transportation</w:t>
      </w:r>
    </w:p>
    <w:p w14:paraId="2D01CCCD" w14:textId="77777777" w:rsidR="00E429D6" w:rsidRPr="00BC0BF8" w:rsidRDefault="009B3046" w:rsidP="00C42A7D">
      <w:pPr>
        <w:pStyle w:val="1"/>
        <w:rPr>
          <w:rFonts w:cs="Times New Roman"/>
        </w:rPr>
      </w:pPr>
      <w:r w:rsidRPr="00BC0BF8">
        <w:rPr>
          <w:rFonts w:cs="Times New Roman"/>
        </w:rPr>
        <w:t xml:space="preserve">1. </w:t>
      </w:r>
      <w:r w:rsidR="005D3357" w:rsidRPr="00BC0BF8">
        <w:rPr>
          <w:rFonts w:cs="Times New Roman"/>
        </w:rPr>
        <w:t>Introduction</w:t>
      </w:r>
    </w:p>
    <w:p w14:paraId="391AB0DC" w14:textId="4EB29914" w:rsidR="005D3357" w:rsidRPr="00BC0BF8" w:rsidRDefault="00067F8E" w:rsidP="00C42A7D">
      <w:pPr>
        <w:pStyle w:val="Paragraph"/>
      </w:pPr>
      <w:r w:rsidRPr="00BC0BF8">
        <w:t>T</w:t>
      </w:r>
      <w:r w:rsidR="005D3357" w:rsidRPr="00BC0BF8">
        <w:t>rend</w:t>
      </w:r>
      <w:r w:rsidRPr="00BC0BF8">
        <w:t>s in</w:t>
      </w:r>
      <w:r w:rsidR="005D3357" w:rsidRPr="00BC0BF8">
        <w:t xml:space="preserve"> </w:t>
      </w:r>
      <w:r w:rsidRPr="00BC0BF8">
        <w:t xml:space="preserve">urban vehicle </w:t>
      </w:r>
      <w:r w:rsidR="005D3357" w:rsidRPr="00BC0BF8">
        <w:t xml:space="preserve">traffic </w:t>
      </w:r>
      <w:r w:rsidRPr="00BC0BF8">
        <w:t>have</w:t>
      </w:r>
      <w:r w:rsidR="005D3357" w:rsidRPr="00BC0BF8">
        <w:t xml:space="preserve"> always been a concern for traffic m</w:t>
      </w:r>
      <w:r w:rsidR="00F8153C" w:rsidRPr="00BC0BF8">
        <w:t xml:space="preserve">anagement departments and </w:t>
      </w:r>
      <w:r w:rsidR="00F8153C" w:rsidRPr="00BC0BF8">
        <w:rPr>
          <w:noProof/>
        </w:rPr>
        <w:t>trave</w:t>
      </w:r>
      <w:r w:rsidR="005D3357" w:rsidRPr="00BC0BF8">
        <w:rPr>
          <w:noProof/>
        </w:rPr>
        <w:t>lers</w:t>
      </w:r>
      <w:r w:rsidR="009C10B1" w:rsidRPr="00BC0BF8">
        <w:t>.</w:t>
      </w:r>
      <w:r w:rsidR="00DB0742" w:rsidRPr="00BC0BF8">
        <w:t xml:space="preserve"> </w:t>
      </w:r>
      <w:r w:rsidR="009C10B1" w:rsidRPr="00BC0BF8">
        <w:t xml:space="preserve">Reliable </w:t>
      </w:r>
      <w:r w:rsidR="005D3357" w:rsidRPr="00BC0BF8">
        <w:t xml:space="preserve">traffic prediction information </w:t>
      </w:r>
      <w:r w:rsidR="00F8153C" w:rsidRPr="00BC0BF8">
        <w:t xml:space="preserve">not only </w:t>
      </w:r>
      <w:r w:rsidR="005D3357" w:rsidRPr="00BC0BF8">
        <w:t>provide</w:t>
      </w:r>
      <w:r w:rsidRPr="00BC0BF8">
        <w:t>s</w:t>
      </w:r>
      <w:r w:rsidR="005D3357" w:rsidRPr="00BC0BF8">
        <w:t xml:space="preserve"> </w:t>
      </w:r>
      <w:r w:rsidR="001026A9" w:rsidRPr="00BC0BF8">
        <w:t xml:space="preserve">a </w:t>
      </w:r>
      <w:r w:rsidR="005D3357" w:rsidRPr="00BC0BF8">
        <w:t xml:space="preserve">reference </w:t>
      </w:r>
      <w:r w:rsidRPr="00BC0BF8">
        <w:t>for the</w:t>
      </w:r>
      <w:r w:rsidR="005D3357" w:rsidRPr="00BC0BF8">
        <w:t xml:space="preserve"> formulat</w:t>
      </w:r>
      <w:r w:rsidRPr="00BC0BF8">
        <w:t>ion of</w:t>
      </w:r>
      <w:r w:rsidR="005D3357" w:rsidRPr="00BC0BF8">
        <w:t xml:space="preserve"> management plans and</w:t>
      </w:r>
      <w:r w:rsidR="001026A9" w:rsidRPr="00BC0BF8">
        <w:t xml:space="preserve"> </w:t>
      </w:r>
      <w:r w:rsidR="005D3357" w:rsidRPr="00BC0BF8">
        <w:t>allocat</w:t>
      </w:r>
      <w:r w:rsidRPr="00BC0BF8">
        <w:t>ion of</w:t>
      </w:r>
      <w:r w:rsidR="005D3357" w:rsidRPr="00BC0BF8">
        <w:t xml:space="preserve"> traffic resources, </w:t>
      </w:r>
      <w:r w:rsidR="00F8153C" w:rsidRPr="00BC0BF8">
        <w:t>but also</w:t>
      </w:r>
      <w:r w:rsidR="00DB0742" w:rsidRPr="00BC0BF8">
        <w:t xml:space="preserve"> </w:t>
      </w:r>
      <w:r w:rsidR="009C10B1" w:rsidRPr="00BC0BF8">
        <w:t>enable</w:t>
      </w:r>
      <w:r w:rsidRPr="00BC0BF8">
        <w:t>s</w:t>
      </w:r>
      <w:r w:rsidR="009C10B1" w:rsidRPr="00BC0BF8">
        <w:t xml:space="preserve"> </w:t>
      </w:r>
      <w:r w:rsidR="00F8153C" w:rsidRPr="00BC0BF8">
        <w:rPr>
          <w:noProof/>
        </w:rPr>
        <w:t>trave</w:t>
      </w:r>
      <w:r w:rsidR="005D3357" w:rsidRPr="00BC0BF8">
        <w:rPr>
          <w:noProof/>
        </w:rPr>
        <w:t>lers</w:t>
      </w:r>
      <w:r w:rsidR="00DB0742" w:rsidRPr="00BC0BF8">
        <w:t xml:space="preserve"> </w:t>
      </w:r>
      <w:r w:rsidR="009C10B1" w:rsidRPr="00BC0BF8">
        <w:t xml:space="preserve">to </w:t>
      </w:r>
      <w:r w:rsidR="005D3357" w:rsidRPr="00BC0BF8">
        <w:t>plan their journeys</w:t>
      </w:r>
      <w:r w:rsidR="00F8153C" w:rsidRPr="00BC0BF8">
        <w:t xml:space="preserve"> (Polson </w:t>
      </w:r>
      <w:r w:rsidR="0079358D" w:rsidRPr="00BC0BF8">
        <w:t xml:space="preserve">and </w:t>
      </w:r>
      <w:proofErr w:type="spellStart"/>
      <w:r w:rsidR="0079358D" w:rsidRPr="00BC0BF8">
        <w:t>Sokolo</w:t>
      </w:r>
      <w:proofErr w:type="spellEnd"/>
      <w:r w:rsidR="00724751" w:rsidRPr="00BC0BF8">
        <w:t>,</w:t>
      </w:r>
      <w:r w:rsidR="00F8153C" w:rsidRPr="00BC0BF8">
        <w:t xml:space="preserve"> 2017)</w:t>
      </w:r>
      <w:r w:rsidR="005D3357" w:rsidRPr="00BC0BF8">
        <w:t>.</w:t>
      </w:r>
      <w:r w:rsidR="00470165" w:rsidRPr="00BC0BF8">
        <w:t xml:space="preserve"> </w:t>
      </w:r>
      <w:r w:rsidR="00505189" w:rsidRPr="00BC0BF8">
        <w:t xml:space="preserve">Accurate and timely traffic flow data can </w:t>
      </w:r>
      <w:r w:rsidR="00F8153C" w:rsidRPr="00BC0BF8">
        <w:t>potential</w:t>
      </w:r>
      <w:r w:rsidR="00A55EDB" w:rsidRPr="00BC0BF8">
        <w:t>ly</w:t>
      </w:r>
      <w:r w:rsidR="00F8153C" w:rsidRPr="00BC0BF8">
        <w:t xml:space="preserve"> help road users make better travel </w:t>
      </w:r>
      <w:r w:rsidR="00F8153C" w:rsidRPr="00BC0BF8">
        <w:lastRenderedPageBreak/>
        <w:t xml:space="preserve">decisions, </w:t>
      </w:r>
      <w:r w:rsidR="00505189" w:rsidRPr="00BC0BF8">
        <w:t xml:space="preserve">alleviate road congestion, reduce </w:t>
      </w:r>
      <w:r w:rsidR="00F8153C" w:rsidRPr="00BC0BF8">
        <w:t>carbon</w:t>
      </w:r>
      <w:r w:rsidR="00505189" w:rsidRPr="00BC0BF8">
        <w:t xml:space="preserve"> emissions and improve </w:t>
      </w:r>
      <w:r w:rsidR="00F8153C" w:rsidRPr="00BC0BF8">
        <w:t>traffic operation efficiency</w:t>
      </w:r>
      <w:r w:rsidR="00505189" w:rsidRPr="00BC0BF8">
        <w:t xml:space="preserve">. With the deployment of </w:t>
      </w:r>
      <w:r w:rsidRPr="00BC0BF8">
        <w:t>i</w:t>
      </w:r>
      <w:r w:rsidR="00505189" w:rsidRPr="00BC0BF8">
        <w:t xml:space="preserve">ntelligent </w:t>
      </w:r>
      <w:r w:rsidRPr="00BC0BF8">
        <w:t>t</w:t>
      </w:r>
      <w:r w:rsidR="00505189" w:rsidRPr="00BC0BF8">
        <w:t xml:space="preserve">ransportation </w:t>
      </w:r>
      <w:r w:rsidRPr="00BC0BF8">
        <w:t>s</w:t>
      </w:r>
      <w:r w:rsidR="00505189" w:rsidRPr="00BC0BF8">
        <w:t>ystem</w:t>
      </w:r>
      <w:r w:rsidR="001026A9" w:rsidRPr="00BC0BF8">
        <w:t>s</w:t>
      </w:r>
      <w:r w:rsidR="00B945DE" w:rsidRPr="00BC0BF8">
        <w:t xml:space="preserve"> (ITSs)</w:t>
      </w:r>
      <w:r w:rsidR="00505189" w:rsidRPr="00BC0BF8">
        <w:t xml:space="preserve">, short-term traffic forecasting has become a research hotspot </w:t>
      </w:r>
      <w:r w:rsidR="004043DF" w:rsidRPr="00BC0BF8">
        <w:t xml:space="preserve">over </w:t>
      </w:r>
      <w:r w:rsidRPr="00BC0BF8">
        <w:t>recent</w:t>
      </w:r>
      <w:r w:rsidR="004043DF" w:rsidRPr="00BC0BF8">
        <w:t xml:space="preserve"> decades</w:t>
      </w:r>
      <w:r w:rsidR="001B41CC" w:rsidRPr="00BC0BF8">
        <w:t xml:space="preserve"> </w:t>
      </w:r>
      <w:r w:rsidR="00B945DE" w:rsidRPr="00BC0BF8">
        <w:t>(</w:t>
      </w:r>
      <w:proofErr w:type="spellStart"/>
      <w:r w:rsidR="00B945DE" w:rsidRPr="00BC0BF8">
        <w:t>Lv</w:t>
      </w:r>
      <w:proofErr w:type="spellEnd"/>
      <w:r w:rsidR="00B945DE" w:rsidRPr="00BC0BF8">
        <w:t xml:space="preserve"> et al.</w:t>
      </w:r>
      <w:r w:rsidRPr="00BC0BF8">
        <w:t>,</w:t>
      </w:r>
      <w:r w:rsidR="00B945DE" w:rsidRPr="00BC0BF8">
        <w:t xml:space="preserve"> 2015)</w:t>
      </w:r>
      <w:r w:rsidR="00505189" w:rsidRPr="00BC0BF8">
        <w:t>.</w:t>
      </w:r>
    </w:p>
    <w:p w14:paraId="02A9BA36" w14:textId="630877EE" w:rsidR="00646EC9" w:rsidRDefault="00F8153C" w:rsidP="00D10DCA">
      <w:pPr>
        <w:pStyle w:val="Newparagraph"/>
        <w:rPr>
          <w:lang w:eastAsia="zh-CN"/>
        </w:rPr>
      </w:pPr>
      <w:r w:rsidRPr="00BC0BF8">
        <w:t xml:space="preserve">Traffic prediction </w:t>
      </w:r>
      <w:r w:rsidR="00067F8E" w:rsidRPr="00BC0BF8">
        <w:t xml:space="preserve">is a process whereby </w:t>
      </w:r>
      <w:ins w:id="3" w:author="Microsoft" w:date="2019-01-26T20:15:00Z">
        <w:r w:rsidR="00760106">
          <w:rPr>
            <w:rFonts w:hint="eastAsia"/>
            <w:lang w:eastAsia="zh-CN"/>
          </w:rPr>
          <w:t xml:space="preserve">historical </w:t>
        </w:r>
      </w:ins>
      <w:r w:rsidR="00067F8E" w:rsidRPr="00BC0BF8">
        <w:t>traffic data is used to</w:t>
      </w:r>
      <w:r w:rsidR="00B422D0" w:rsidRPr="00BC0BF8">
        <w:t xml:space="preserve"> forecast</w:t>
      </w:r>
      <w:r w:rsidR="00067F8E" w:rsidRPr="00BC0BF8">
        <w:t xml:space="preserve"> </w:t>
      </w:r>
      <w:r w:rsidR="00B422D0" w:rsidRPr="00BC0BF8">
        <w:t>future traffic situation</w:t>
      </w:r>
      <w:r w:rsidR="00067F8E" w:rsidRPr="00BC0BF8">
        <w:t>s</w:t>
      </w:r>
      <w:r w:rsidRPr="00BC0BF8">
        <w:t xml:space="preserve">. </w:t>
      </w:r>
      <w:r w:rsidR="007B458F" w:rsidRPr="00D10DCA">
        <w:rPr>
          <w:color w:val="FF0000"/>
        </w:rPr>
        <w:t xml:space="preserve">Evolutions of traffic conditions are always related to current and past traffic conditions. We hope to identify these relationships and use them for traffic prediction. From the perspective of the time domain, traffic flow data can be viewed as a time series. The different components of a time series dataset, such as its trend and seasonal, cyclical, weekly, monthly and annual variations, can be used as data features. Predictions of future traffic flow data are </w:t>
      </w:r>
      <w:r w:rsidR="00F6418A">
        <w:rPr>
          <w:rFonts w:hint="eastAsia"/>
          <w:color w:val="FF0000"/>
          <w:lang w:eastAsia="zh-CN"/>
        </w:rPr>
        <w:t>extend</w:t>
      </w:r>
      <w:r w:rsidR="007B458F" w:rsidRPr="00D10DCA">
        <w:rPr>
          <w:color w:val="FF0000"/>
        </w:rPr>
        <w:t xml:space="preserve"> of current data (Tang et al., 2017). In the spatial domain, the traffic flow conditions of a particular road section are closely related to those upstream and downstream of that road section (Park et al., 2011; Wu and Tan, 2016). Since </w:t>
      </w:r>
      <w:proofErr w:type="spellStart"/>
      <w:r w:rsidR="007B458F" w:rsidRPr="00D10DCA">
        <w:rPr>
          <w:color w:val="FF0000"/>
        </w:rPr>
        <w:t>Okutani</w:t>
      </w:r>
      <w:proofErr w:type="spellEnd"/>
      <w:r w:rsidR="007B458F" w:rsidRPr="00D10DCA">
        <w:rPr>
          <w:color w:val="FF0000"/>
        </w:rPr>
        <w:t xml:space="preserve"> et al. (1984) first applied the spatial characteristics of road traffic to traffic flow prediction, more and more traffic prediction studies have considered spatial correlations between traffic and road segments (</w:t>
      </w:r>
      <w:proofErr w:type="spellStart"/>
      <w:r w:rsidR="007B458F" w:rsidRPr="00D10DCA">
        <w:rPr>
          <w:color w:val="FF0000"/>
        </w:rPr>
        <w:t>Ermagun</w:t>
      </w:r>
      <w:proofErr w:type="spellEnd"/>
      <w:r w:rsidR="007B458F" w:rsidRPr="00D10DCA">
        <w:rPr>
          <w:color w:val="FF0000"/>
        </w:rPr>
        <w:t xml:space="preserve"> and Levinson, </w:t>
      </w:r>
      <w:del w:id="4" w:author="Microsoft" w:date="2019-01-25T15:50:00Z">
        <w:r w:rsidR="007B458F" w:rsidRPr="00D10DCA" w:rsidDel="000D69ED">
          <w:rPr>
            <w:color w:val="FF0000"/>
          </w:rPr>
          <w:delText>2016</w:delText>
        </w:r>
      </w:del>
      <w:ins w:id="5" w:author="Microsoft" w:date="2019-01-25T15:50:00Z">
        <w:r w:rsidR="000D69ED" w:rsidRPr="00D10DCA">
          <w:rPr>
            <w:color w:val="FF0000"/>
          </w:rPr>
          <w:t>201</w:t>
        </w:r>
        <w:r w:rsidR="000D69ED">
          <w:rPr>
            <w:rFonts w:hint="eastAsia"/>
            <w:color w:val="FF0000"/>
            <w:lang w:eastAsia="zh-CN"/>
          </w:rPr>
          <w:t>8</w:t>
        </w:r>
      </w:ins>
      <w:r w:rsidR="007B458F" w:rsidRPr="00D10DCA">
        <w:rPr>
          <w:color w:val="FF0000"/>
        </w:rPr>
        <w:t xml:space="preserve">; Stathopoulos and </w:t>
      </w:r>
      <w:proofErr w:type="spellStart"/>
      <w:r w:rsidR="007B458F" w:rsidRPr="00D10DCA">
        <w:rPr>
          <w:color w:val="FF0000"/>
        </w:rPr>
        <w:t>Karlaftis</w:t>
      </w:r>
      <w:proofErr w:type="spellEnd"/>
      <w:r w:rsidR="007B458F" w:rsidRPr="00D10DCA">
        <w:rPr>
          <w:color w:val="FF0000"/>
        </w:rPr>
        <w:t xml:space="preserve">, 2003). Spatial correlations, in this case, </w:t>
      </w:r>
      <w:r w:rsidR="00AC6B3D">
        <w:rPr>
          <w:rFonts w:hint="eastAsia"/>
          <w:color w:val="FF0000"/>
          <w:lang w:eastAsia="zh-CN"/>
        </w:rPr>
        <w:t>refer</w:t>
      </w:r>
      <w:r w:rsidR="007B458F" w:rsidRPr="00D10DCA">
        <w:rPr>
          <w:color w:val="FF0000"/>
        </w:rPr>
        <w:t xml:space="preserve"> to relationships between upstream and downstream road sections of traffic, and the consideration of such correlations provides multiple references for traffic prediction. Park et a</w:t>
      </w:r>
      <w:r w:rsidR="007B458F" w:rsidRPr="00D10DCA">
        <w:rPr>
          <w:color w:val="FF0000"/>
          <w:lang w:eastAsia="zh-CN"/>
        </w:rPr>
        <w:t>l.</w:t>
      </w:r>
      <w:r w:rsidR="007B458F" w:rsidRPr="00D10DCA">
        <w:rPr>
          <w:color w:val="FF0000"/>
        </w:rPr>
        <w:t xml:space="preserve"> (1998) found the traffic flow of upstream road sections to be highly correlated with that of the focal section, and reported that spatial information is as informative as temporal information. The </w:t>
      </w:r>
      <w:r w:rsidR="007B458F" w:rsidRPr="00D10DCA">
        <w:rPr>
          <w:color w:val="FF0000"/>
        </w:rPr>
        <w:lastRenderedPageBreak/>
        <w:t>current traffic volume of a road section is not only related to the upstream volume, but is also affected by the downstream volume. This situation is particularly evident in the case of traffic congestion (</w:t>
      </w:r>
      <w:proofErr w:type="spellStart"/>
      <w:r w:rsidR="007B458F" w:rsidRPr="00D10DCA">
        <w:rPr>
          <w:color w:val="FF0000"/>
        </w:rPr>
        <w:t>Abdulhai</w:t>
      </w:r>
      <w:proofErr w:type="spellEnd"/>
      <w:r w:rsidR="007B458F" w:rsidRPr="00D10DCA">
        <w:rPr>
          <w:color w:val="FF0000"/>
        </w:rPr>
        <w:t xml:space="preserve"> et al., 2002). Therefore, changes in traffic flow conditions have certain temporal and spatial characteristics.</w:t>
      </w:r>
      <w:r w:rsidR="007B458F" w:rsidRPr="00BC0BF8">
        <w:t xml:space="preserve"> </w:t>
      </w:r>
      <w:r w:rsidR="006A0196" w:rsidRPr="006A0196">
        <w:rPr>
          <w:color w:val="FF0000"/>
        </w:rPr>
        <w:t xml:space="preserve">There are few articles on the study of </w:t>
      </w:r>
      <w:proofErr w:type="spellStart"/>
      <w:r w:rsidR="006A0196" w:rsidRPr="006A0196">
        <w:rPr>
          <w:color w:val="FF0000"/>
        </w:rPr>
        <w:t>spatio</w:t>
      </w:r>
      <w:proofErr w:type="spellEnd"/>
      <w:r w:rsidR="006A0196" w:rsidRPr="006A0196">
        <w:rPr>
          <w:color w:val="FF0000"/>
        </w:rPr>
        <w:t xml:space="preserve">-temporal data selection. </w:t>
      </w:r>
      <w:r w:rsidR="005A7F60">
        <w:rPr>
          <w:rFonts w:hint="eastAsia"/>
          <w:color w:val="FF0000"/>
          <w:lang w:eastAsia="zh-CN"/>
        </w:rPr>
        <w:t xml:space="preserve">For example, Yu et al. (2016) have made </w:t>
      </w:r>
      <w:r w:rsidR="006A0196" w:rsidRPr="006A0196">
        <w:rPr>
          <w:color w:val="FF0000"/>
        </w:rPr>
        <w:t>random combinations of</w:t>
      </w:r>
      <w:r w:rsidR="00AC6B3D">
        <w:rPr>
          <w:rFonts w:hint="eastAsia"/>
          <w:color w:val="FF0000"/>
          <w:lang w:eastAsia="zh-CN"/>
        </w:rPr>
        <w:t xml:space="preserve"> different</w:t>
      </w:r>
      <w:r w:rsidR="006A0196" w:rsidRPr="006A0196">
        <w:rPr>
          <w:color w:val="FF0000"/>
        </w:rPr>
        <w:t xml:space="preserve"> input spatial data</w:t>
      </w:r>
      <w:r w:rsidR="006A0196">
        <w:rPr>
          <w:rFonts w:hint="eastAsia"/>
          <w:color w:val="FF0000"/>
          <w:lang w:eastAsia="zh-CN"/>
        </w:rPr>
        <w:t xml:space="preserve"> </w:t>
      </w:r>
      <w:r w:rsidR="00AC6B3D">
        <w:rPr>
          <w:rFonts w:hint="eastAsia"/>
          <w:color w:val="FF0000"/>
          <w:lang w:eastAsia="zh-CN"/>
        </w:rPr>
        <w:t xml:space="preserve">to </w:t>
      </w:r>
      <w:r w:rsidR="005A7F60">
        <w:rPr>
          <w:rFonts w:hint="eastAsia"/>
          <w:color w:val="FF0000"/>
          <w:lang w:eastAsia="zh-CN"/>
        </w:rPr>
        <w:t>improve prediction accuracy</w:t>
      </w:r>
      <w:r w:rsidR="006A0196" w:rsidRPr="006A0196">
        <w:rPr>
          <w:color w:val="FF0000"/>
        </w:rPr>
        <w:t xml:space="preserve">, </w:t>
      </w:r>
      <w:r w:rsidR="005A7F60">
        <w:rPr>
          <w:rFonts w:hint="eastAsia"/>
          <w:color w:val="FF0000"/>
          <w:lang w:eastAsia="zh-CN"/>
        </w:rPr>
        <w:t>Ma et al. (2017) and Polson and Sokolov (2017) made</w:t>
      </w:r>
      <w:r w:rsidR="006A0196" w:rsidRPr="006A0196">
        <w:rPr>
          <w:color w:val="FF0000"/>
        </w:rPr>
        <w:t xml:space="preserve"> empirically judge the </w:t>
      </w:r>
      <w:ins w:id="6" w:author="Microsoft" w:date="2019-01-26T20:17:00Z">
        <w:r w:rsidR="00760106">
          <w:rPr>
            <w:rFonts w:hint="eastAsia"/>
            <w:color w:val="FF0000"/>
            <w:lang w:eastAsia="zh-CN"/>
          </w:rPr>
          <w:t xml:space="preserve">temporal </w:t>
        </w:r>
      </w:ins>
      <w:r w:rsidR="006A0196" w:rsidRPr="006A0196">
        <w:rPr>
          <w:color w:val="FF0000"/>
        </w:rPr>
        <w:t>length</w:t>
      </w:r>
      <w:del w:id="7" w:author="Microsoft" w:date="2019-01-26T20:17:00Z">
        <w:r w:rsidR="006A0196" w:rsidRPr="006A0196" w:rsidDel="00760106">
          <w:rPr>
            <w:color w:val="FF0000"/>
          </w:rPr>
          <w:delText xml:space="preserve"> of time lag</w:delText>
        </w:r>
      </w:del>
      <w:r w:rsidR="006A0196" w:rsidRPr="006A0196">
        <w:rPr>
          <w:color w:val="FF0000"/>
        </w:rPr>
        <w:t>.</w:t>
      </w:r>
      <w:r w:rsidR="005A7F60" w:rsidRPr="005A7F60">
        <w:t xml:space="preserve"> </w:t>
      </w:r>
      <w:r w:rsidR="005A7F60" w:rsidRPr="005A7F60">
        <w:rPr>
          <w:color w:val="FF0000"/>
        </w:rPr>
        <w:t>How to effectively select input data deserves further study.</w:t>
      </w:r>
    </w:p>
    <w:p w14:paraId="4FFFC056" w14:textId="09A389B8" w:rsidR="0029509C" w:rsidRPr="00BC0BF8" w:rsidRDefault="00760106" w:rsidP="00D10DCA">
      <w:pPr>
        <w:pStyle w:val="Newparagraph"/>
        <w:rPr>
          <w:lang w:eastAsia="zh-CN"/>
        </w:rPr>
      </w:pPr>
      <w:ins w:id="8" w:author="Microsoft" w:date="2019-01-26T20:18:00Z">
        <w:r w:rsidRPr="00760106">
          <w:rPr>
            <w:lang w:eastAsia="zh-CN"/>
          </w:rPr>
          <w:t>In addition, the development of new predictive models is also a concern of researchers.</w:t>
        </w:r>
        <w:r>
          <w:rPr>
            <w:rFonts w:hint="eastAsia"/>
            <w:lang w:eastAsia="zh-CN"/>
          </w:rPr>
          <w:t xml:space="preserve"> </w:t>
        </w:r>
      </w:ins>
      <w:r w:rsidR="00BB35CB">
        <w:rPr>
          <w:rFonts w:hint="eastAsia"/>
          <w:lang w:eastAsia="zh-CN"/>
        </w:rPr>
        <w:t>E</w:t>
      </w:r>
      <w:r w:rsidR="005E1BA6" w:rsidRPr="00BC0BF8">
        <w:rPr>
          <w:lang w:eastAsia="zh-CN"/>
        </w:rPr>
        <w:t>xisting</w:t>
      </w:r>
      <w:r w:rsidR="00BB35CB">
        <w:rPr>
          <w:rFonts w:hint="eastAsia"/>
          <w:lang w:eastAsia="zh-CN"/>
        </w:rPr>
        <w:t xml:space="preserve"> predictive model</w:t>
      </w:r>
      <w:r w:rsidR="005E1BA6" w:rsidRPr="00BC0BF8">
        <w:rPr>
          <w:lang w:eastAsia="zh-CN"/>
        </w:rPr>
        <w:t xml:space="preserve"> research, i</w:t>
      </w:r>
      <w:r w:rsidR="00F8153C" w:rsidRPr="00BC0BF8">
        <w:rPr>
          <w:lang w:eastAsia="zh-CN"/>
        </w:rPr>
        <w:t xml:space="preserve">n the field of traffic prediction, </w:t>
      </w:r>
      <w:r w:rsidR="005B4607" w:rsidRPr="00BC0BF8">
        <w:rPr>
          <w:lang w:eastAsia="zh-CN"/>
        </w:rPr>
        <w:t>can be</w:t>
      </w:r>
      <w:r w:rsidR="00DB0742" w:rsidRPr="00BC0BF8">
        <w:rPr>
          <w:lang w:eastAsia="zh-CN"/>
        </w:rPr>
        <w:t xml:space="preserve"> </w:t>
      </w:r>
      <w:r w:rsidR="00BB35CB">
        <w:rPr>
          <w:rFonts w:hint="eastAsia"/>
          <w:lang w:eastAsia="zh-CN"/>
        </w:rPr>
        <w:t xml:space="preserve">roughly </w:t>
      </w:r>
      <w:r w:rsidR="00F8153C" w:rsidRPr="00BC0BF8">
        <w:rPr>
          <w:lang w:eastAsia="zh-CN"/>
        </w:rPr>
        <w:t>divided into two categories: parametric model</w:t>
      </w:r>
      <w:r w:rsidR="00067F8E" w:rsidRPr="00BC0BF8">
        <w:rPr>
          <w:lang w:eastAsia="zh-CN"/>
        </w:rPr>
        <w:t>s</w:t>
      </w:r>
      <w:r w:rsidR="00F8153C" w:rsidRPr="00BC0BF8">
        <w:rPr>
          <w:lang w:eastAsia="zh-CN"/>
        </w:rPr>
        <w:t xml:space="preserve"> and nonparametric model</w:t>
      </w:r>
      <w:r w:rsidR="00067F8E" w:rsidRPr="00BC0BF8">
        <w:rPr>
          <w:lang w:eastAsia="zh-CN"/>
        </w:rPr>
        <w:t>s</w:t>
      </w:r>
      <w:r w:rsidR="00B422D0" w:rsidRPr="00BC0BF8">
        <w:rPr>
          <w:lang w:eastAsia="zh-CN"/>
        </w:rPr>
        <w:t xml:space="preserve"> (Ma et </w:t>
      </w:r>
      <w:r w:rsidR="00067F8E" w:rsidRPr="00BC0BF8">
        <w:rPr>
          <w:lang w:eastAsia="zh-CN"/>
        </w:rPr>
        <w:t xml:space="preserve">al., </w:t>
      </w:r>
      <w:r w:rsidR="00B422D0" w:rsidRPr="00BC0BF8">
        <w:rPr>
          <w:lang w:eastAsia="zh-CN"/>
        </w:rPr>
        <w:t>2015)</w:t>
      </w:r>
      <w:r w:rsidR="00646EC9">
        <w:rPr>
          <w:rFonts w:hint="eastAsia"/>
          <w:lang w:eastAsia="zh-CN"/>
        </w:rPr>
        <w:t>:</w:t>
      </w:r>
    </w:p>
    <w:p w14:paraId="218289F9" w14:textId="775BE581" w:rsidR="0029509C" w:rsidRPr="00BC0BF8" w:rsidRDefault="00F8153C" w:rsidP="00C42A7D">
      <w:pPr>
        <w:pStyle w:val="Newparagraph"/>
      </w:pPr>
      <w:r w:rsidRPr="00BC0BF8">
        <w:t xml:space="preserve">Parametric models </w:t>
      </w:r>
      <w:r w:rsidR="00067F8E" w:rsidRPr="00BC0BF8">
        <w:t xml:space="preserve">generally </w:t>
      </w:r>
      <w:r w:rsidRPr="00BC0BF8">
        <w:t xml:space="preserve">use time series analysis </w:t>
      </w:r>
      <w:r w:rsidR="00B422D0" w:rsidRPr="00BC0BF8">
        <w:t>approaches</w:t>
      </w:r>
      <w:r w:rsidR="00DB0742" w:rsidRPr="00BC0BF8">
        <w:t xml:space="preserve"> </w:t>
      </w:r>
      <w:r w:rsidRPr="00BC0BF8">
        <w:t>to solve traffic prediction problems.</w:t>
      </w:r>
      <w:r w:rsidR="00AA329D" w:rsidRPr="00BC0BF8">
        <w:t xml:space="preserve"> </w:t>
      </w:r>
      <w:r w:rsidR="00067F8E" w:rsidRPr="00BC0BF8">
        <w:t xml:space="preserve">The </w:t>
      </w:r>
      <w:r w:rsidR="00B422D0" w:rsidRPr="00BC0BF8">
        <w:t xml:space="preserve">Kalman filtering </w:t>
      </w:r>
      <w:r w:rsidR="00151AA9" w:rsidRPr="00BC0BF8">
        <w:t>method</w:t>
      </w:r>
      <w:r w:rsidR="00B422D0" w:rsidRPr="00BC0BF8">
        <w:t xml:space="preserve"> is a typical traffic forecasting paramet</w:t>
      </w:r>
      <w:r w:rsidR="00067F8E" w:rsidRPr="00BC0BF8">
        <w:t>ric</w:t>
      </w:r>
      <w:r w:rsidR="00B422D0" w:rsidRPr="00BC0BF8">
        <w:t xml:space="preserve"> mode</w:t>
      </w:r>
      <w:r w:rsidR="00AA329D" w:rsidRPr="00BC0BF8">
        <w:t>l</w:t>
      </w:r>
      <w:r w:rsidR="00B422D0" w:rsidRPr="00BC0BF8">
        <w:t>,</w:t>
      </w:r>
      <w:r w:rsidR="00AA329D" w:rsidRPr="00BC0BF8">
        <w:t xml:space="preserve"> </w:t>
      </w:r>
      <w:r w:rsidR="003D6BB5" w:rsidRPr="00BC0BF8">
        <w:t>and</w:t>
      </w:r>
      <w:r w:rsidR="00B422D0" w:rsidRPr="00BC0BF8">
        <w:t xml:space="preserve"> </w:t>
      </w:r>
      <w:r w:rsidR="00AA329D" w:rsidRPr="00BC0BF8">
        <w:t xml:space="preserve">can cast the regression problem in a state space </w:t>
      </w:r>
      <w:r w:rsidR="00B422D0" w:rsidRPr="00BC0BF8">
        <w:t>b</w:t>
      </w:r>
      <w:r w:rsidR="00AA329D" w:rsidRPr="00BC0BF8">
        <w:t xml:space="preserve">y minimizing </w:t>
      </w:r>
      <w:r w:rsidR="00067F8E" w:rsidRPr="00BC0BF8">
        <w:t xml:space="preserve">the </w:t>
      </w:r>
      <w:r w:rsidR="00B422D0" w:rsidRPr="00BC0BF8">
        <w:t xml:space="preserve">variance </w:t>
      </w:r>
      <w:r w:rsidR="00067F8E" w:rsidRPr="00BC0BF8">
        <w:t xml:space="preserve">to obtain the </w:t>
      </w:r>
      <w:r w:rsidR="00B422D0" w:rsidRPr="00BC0BF8">
        <w:t>optimal solution</w:t>
      </w:r>
      <w:r w:rsidR="00AA329D" w:rsidRPr="00BC0BF8">
        <w:t xml:space="preserve"> (</w:t>
      </w:r>
      <w:proofErr w:type="spellStart"/>
      <w:r w:rsidR="00AA329D" w:rsidRPr="00BC0BF8">
        <w:t>Okutani</w:t>
      </w:r>
      <w:proofErr w:type="spellEnd"/>
      <w:r w:rsidR="00AA329D" w:rsidRPr="00BC0BF8">
        <w:t xml:space="preserve"> and </w:t>
      </w:r>
      <w:proofErr w:type="spellStart"/>
      <w:r w:rsidR="00AA329D" w:rsidRPr="00BC0BF8">
        <w:t>Stephanedes</w:t>
      </w:r>
      <w:proofErr w:type="spellEnd"/>
      <w:r w:rsidR="00AA329D" w:rsidRPr="00BC0BF8">
        <w:t>, 1984</w:t>
      </w:r>
      <w:r w:rsidR="00BD0E04" w:rsidRPr="00BC0BF8">
        <w:t xml:space="preserve">; </w:t>
      </w:r>
      <w:r w:rsidR="0079358D" w:rsidRPr="00BC0BF8">
        <w:t>Yang and Zhu</w:t>
      </w:r>
      <w:r w:rsidR="00724751" w:rsidRPr="00BC0BF8">
        <w:t>,</w:t>
      </w:r>
      <w:r w:rsidR="0079358D" w:rsidRPr="00BC0BF8">
        <w:t xml:space="preserve"> 1999; Guo et al.</w:t>
      </w:r>
      <w:r w:rsidR="00067F8E" w:rsidRPr="00BC0BF8">
        <w:t>,</w:t>
      </w:r>
      <w:r w:rsidR="0079358D" w:rsidRPr="00BC0BF8">
        <w:t xml:space="preserve"> 2014</w:t>
      </w:r>
      <w:r w:rsidR="00151AA9" w:rsidRPr="00BC0BF8">
        <w:t>)</w:t>
      </w:r>
      <w:r w:rsidR="00B422D0" w:rsidRPr="00BC0BF8">
        <w:t>.</w:t>
      </w:r>
      <w:r w:rsidR="00A94611" w:rsidRPr="00BC0BF8">
        <w:t xml:space="preserve"> </w:t>
      </w:r>
      <w:r w:rsidR="00AC2A92" w:rsidRPr="00BC0BF8">
        <w:t>Another typical paramet</w:t>
      </w:r>
      <w:r w:rsidR="00067F8E" w:rsidRPr="00BC0BF8">
        <w:t>ric</w:t>
      </w:r>
      <w:r w:rsidR="00AC2A92" w:rsidRPr="00BC0BF8">
        <w:t xml:space="preserve"> model is</w:t>
      </w:r>
      <w:r w:rsidR="0023138B" w:rsidRPr="00BC0BF8">
        <w:t xml:space="preserve"> </w:t>
      </w:r>
      <w:r w:rsidR="00067F8E" w:rsidRPr="00BC0BF8">
        <w:t>the a</w:t>
      </w:r>
      <w:r w:rsidR="00724751" w:rsidRPr="00BC0BF8">
        <w:t xml:space="preserve">utoregressive </w:t>
      </w:r>
      <w:r w:rsidR="00067F8E" w:rsidRPr="00BC0BF8">
        <w:t>i</w:t>
      </w:r>
      <w:r w:rsidR="00724751" w:rsidRPr="00BC0BF8">
        <w:t xml:space="preserve">ntegrated </w:t>
      </w:r>
      <w:r w:rsidR="00067F8E" w:rsidRPr="00BC0BF8">
        <w:t>m</w:t>
      </w:r>
      <w:r w:rsidR="00724751" w:rsidRPr="00BC0BF8">
        <w:t xml:space="preserve">oving </w:t>
      </w:r>
      <w:r w:rsidR="00067F8E" w:rsidRPr="00BC0BF8">
        <w:t>a</w:t>
      </w:r>
      <w:r w:rsidR="00724751" w:rsidRPr="00BC0BF8">
        <w:t xml:space="preserve">verage </w:t>
      </w:r>
      <w:r w:rsidR="00627E0F" w:rsidRPr="00BC0BF8">
        <w:t>(ARIMA) m</w:t>
      </w:r>
      <w:r w:rsidR="00724751" w:rsidRPr="00BC0BF8">
        <w:t>odel</w:t>
      </w:r>
      <w:r w:rsidR="003F13DB" w:rsidRPr="00BC0BF8">
        <w:t xml:space="preserve">. </w:t>
      </w:r>
      <w:r w:rsidR="005E1BA6" w:rsidRPr="007E5207">
        <w:t>ARIMA is a widely used paramet</w:t>
      </w:r>
      <w:r w:rsidR="005E1BA6" w:rsidRPr="007E5207">
        <w:rPr>
          <w:lang w:eastAsia="zh-CN"/>
        </w:rPr>
        <w:t>r</w:t>
      </w:r>
      <w:r w:rsidR="005E1BA6" w:rsidRPr="007E5207">
        <w:t xml:space="preserve">ic linear </w:t>
      </w:r>
      <w:r w:rsidR="005E1BA6" w:rsidRPr="00BC0BF8">
        <w:t>model</w:t>
      </w:r>
      <w:r w:rsidR="00724751" w:rsidRPr="00BC0BF8">
        <w:t xml:space="preserve"> and its </w:t>
      </w:r>
      <w:r w:rsidR="00033A9B" w:rsidRPr="00BC0BF8">
        <w:t>extension</w:t>
      </w:r>
      <w:r w:rsidR="00724751" w:rsidRPr="00BC0BF8">
        <w:t xml:space="preserve">s have been </w:t>
      </w:r>
      <w:r w:rsidR="002B598C" w:rsidRPr="00BC0BF8">
        <w:t xml:space="preserve">widely </w:t>
      </w:r>
      <w:r w:rsidR="00724751" w:rsidRPr="00BC0BF8">
        <w:t>applied to predict traffic flow (</w:t>
      </w:r>
      <w:r w:rsidR="007A51BA" w:rsidRPr="00BC0BF8">
        <w:t xml:space="preserve">Williams, 2001; </w:t>
      </w:r>
      <w:r w:rsidR="006043D0" w:rsidRPr="00BC0BF8">
        <w:t>Zhang</w:t>
      </w:r>
      <w:r w:rsidR="00724751" w:rsidRPr="00BC0BF8">
        <w:t xml:space="preserve"> et al.</w:t>
      </w:r>
      <w:r w:rsidR="00C259F8" w:rsidRPr="00BC0BF8">
        <w:t>,</w:t>
      </w:r>
      <w:r w:rsidR="00724751" w:rsidRPr="00BC0BF8">
        <w:t xml:space="preserve"> </w:t>
      </w:r>
      <w:r w:rsidR="00544846" w:rsidRPr="00BC0BF8">
        <w:t>201</w:t>
      </w:r>
      <w:r w:rsidR="006043D0" w:rsidRPr="00BC0BF8">
        <w:t>4</w:t>
      </w:r>
      <w:r w:rsidR="00C259F8" w:rsidRPr="00BC0BF8">
        <w:t xml:space="preserve">; </w:t>
      </w:r>
      <w:r w:rsidR="00C22740" w:rsidRPr="00BC0BF8">
        <w:t>Kumar</w:t>
      </w:r>
      <w:r w:rsidR="00724751" w:rsidRPr="00BC0BF8">
        <w:t xml:space="preserve"> </w:t>
      </w:r>
      <w:r w:rsidR="00C22740" w:rsidRPr="00BC0BF8">
        <w:t xml:space="preserve">and </w:t>
      </w:r>
      <w:proofErr w:type="spellStart"/>
      <w:r w:rsidR="00C22740" w:rsidRPr="00BC0BF8">
        <w:t>Vanajakshi</w:t>
      </w:r>
      <w:proofErr w:type="spellEnd"/>
      <w:r w:rsidR="00C259F8" w:rsidRPr="00BC0BF8">
        <w:t>,</w:t>
      </w:r>
      <w:r w:rsidR="00724751" w:rsidRPr="00BC0BF8">
        <w:t xml:space="preserve"> </w:t>
      </w:r>
      <w:r w:rsidR="00C22740" w:rsidRPr="00BC0BF8">
        <w:t>2015</w:t>
      </w:r>
      <w:r w:rsidR="00724751" w:rsidRPr="00BC0BF8">
        <w:t xml:space="preserve">). </w:t>
      </w:r>
      <w:r w:rsidR="004043DF" w:rsidRPr="00BC0BF8">
        <w:t>Other parametric models based on time series analysis are also applied to traffic flow forecasting (Ghosh et al.</w:t>
      </w:r>
      <w:r w:rsidR="00067F8E" w:rsidRPr="00BC0BF8">
        <w:t>,</w:t>
      </w:r>
      <w:r w:rsidR="004043DF" w:rsidRPr="00BC0BF8">
        <w:t xml:space="preserve"> 2009; Li et al.</w:t>
      </w:r>
      <w:r w:rsidR="00067F8E" w:rsidRPr="00BC0BF8">
        <w:t>,</w:t>
      </w:r>
      <w:r w:rsidR="004043DF" w:rsidRPr="00BC0BF8">
        <w:t xml:space="preserve"> 2015).</w:t>
      </w:r>
      <w:r w:rsidR="001077DF" w:rsidRPr="00BC0BF8">
        <w:t xml:space="preserve"> </w:t>
      </w:r>
      <w:r w:rsidR="00067F8E" w:rsidRPr="00BC0BF8">
        <w:t>T</w:t>
      </w:r>
      <w:r w:rsidR="00576658" w:rsidRPr="00BC0BF8">
        <w:t>raffic prediction model</w:t>
      </w:r>
      <w:r w:rsidR="00067F8E" w:rsidRPr="00BC0BF8">
        <w:t>s</w:t>
      </w:r>
      <w:r w:rsidR="00576658" w:rsidRPr="00BC0BF8">
        <w:t xml:space="preserve"> that only </w:t>
      </w:r>
      <w:r w:rsidR="00576658" w:rsidRPr="00BC0BF8">
        <w:lastRenderedPageBreak/>
        <w:t>consider time series correlation</w:t>
      </w:r>
      <w:r w:rsidR="00067F8E" w:rsidRPr="00BC0BF8">
        <w:t>s have</w:t>
      </w:r>
      <w:r w:rsidR="00576658" w:rsidRPr="00BC0BF8">
        <w:t xml:space="preserve"> </w:t>
      </w:r>
      <w:r w:rsidR="00576658" w:rsidRPr="00BC0BF8">
        <w:rPr>
          <w:noProof/>
        </w:rPr>
        <w:t>difficult</w:t>
      </w:r>
      <w:r w:rsidR="00067F8E" w:rsidRPr="00BC0BF8">
        <w:rPr>
          <w:noProof/>
        </w:rPr>
        <w:t>y</w:t>
      </w:r>
      <w:r w:rsidR="00576658" w:rsidRPr="00BC0BF8">
        <w:t xml:space="preserve"> deal</w:t>
      </w:r>
      <w:r w:rsidR="00067F8E" w:rsidRPr="00BC0BF8">
        <w:t>ing</w:t>
      </w:r>
      <w:r w:rsidR="00576658" w:rsidRPr="00BC0BF8">
        <w:t xml:space="preserve"> with complex urban transportation</w:t>
      </w:r>
      <w:r w:rsidR="00CD458E" w:rsidRPr="00BC0BF8">
        <w:t xml:space="preserve"> </w:t>
      </w:r>
      <w:r w:rsidR="009E722F" w:rsidRPr="00BC0BF8">
        <w:t>systems</w:t>
      </w:r>
      <w:r w:rsidR="00576658" w:rsidRPr="00BC0BF8">
        <w:t>. The</w:t>
      </w:r>
      <w:r w:rsidR="009E722F" w:rsidRPr="00BC0BF8">
        <w:t>refore,</w:t>
      </w:r>
      <w:r w:rsidR="00576658" w:rsidRPr="00BC0BF8">
        <w:t xml:space="preserve"> </w:t>
      </w:r>
      <w:r w:rsidR="009E722F" w:rsidRPr="00BC0BF8">
        <w:t xml:space="preserve">the </w:t>
      </w:r>
      <w:r w:rsidR="00576658" w:rsidRPr="00BC0BF8">
        <w:t xml:space="preserve">study of </w:t>
      </w:r>
      <w:r w:rsidR="009E722F" w:rsidRPr="00BC0BF8">
        <w:t xml:space="preserve">both </w:t>
      </w:r>
      <w:r w:rsidR="00576658" w:rsidRPr="00BC0BF8">
        <w:t xml:space="preserve">spatial and temporal traffic data has attracted </w:t>
      </w:r>
      <w:r w:rsidR="009E722F" w:rsidRPr="00BC0BF8">
        <w:t>increasing amounts of</w:t>
      </w:r>
      <w:r w:rsidR="00576658" w:rsidRPr="00BC0BF8">
        <w:t xml:space="preserve"> attention (</w:t>
      </w:r>
      <w:r w:rsidR="005302F1" w:rsidRPr="00BC0BF8">
        <w:t xml:space="preserve">Wu et </w:t>
      </w:r>
      <w:r w:rsidR="00067F8E" w:rsidRPr="00BC0BF8">
        <w:t xml:space="preserve">al., </w:t>
      </w:r>
      <w:r w:rsidR="005302F1" w:rsidRPr="00BC0BF8">
        <w:t>201</w:t>
      </w:r>
      <w:r w:rsidR="00215B60" w:rsidRPr="00BC0BF8">
        <w:t>6</w:t>
      </w:r>
      <w:r w:rsidR="00576658" w:rsidRPr="00BC0BF8">
        <w:t>; Min and Wynter</w:t>
      </w:r>
      <w:r w:rsidR="00067F8E" w:rsidRPr="00BC0BF8">
        <w:t>,</w:t>
      </w:r>
      <w:r w:rsidR="003A5704" w:rsidRPr="00BC0BF8">
        <w:t xml:space="preserve"> 2011</w:t>
      </w:r>
      <w:r w:rsidR="00576658" w:rsidRPr="00BC0BF8">
        <w:t>).</w:t>
      </w:r>
      <w:r w:rsidR="00C259F8" w:rsidRPr="00BC0BF8">
        <w:t xml:space="preserve"> </w:t>
      </w:r>
    </w:p>
    <w:p w14:paraId="27F3CA0F" w14:textId="3EB06E74" w:rsidR="0029509C" w:rsidRPr="00BC0BF8" w:rsidRDefault="00576658" w:rsidP="00C42A7D">
      <w:pPr>
        <w:pStyle w:val="Newparagraph"/>
      </w:pPr>
      <w:r w:rsidRPr="00BC0BF8">
        <w:t xml:space="preserve">Nonparametric models </w:t>
      </w:r>
      <w:r w:rsidR="003374A8" w:rsidRPr="00BC0BF8">
        <w:t>fall</w:t>
      </w:r>
      <w:r w:rsidRPr="00BC0BF8">
        <w:t xml:space="preserve"> into two categorie</w:t>
      </w:r>
      <w:r w:rsidR="003374A8" w:rsidRPr="00BC0BF8">
        <w:t>s</w:t>
      </w:r>
      <w:r w:rsidR="009E722F" w:rsidRPr="00BC0BF8">
        <w:t xml:space="preserve">: </w:t>
      </w:r>
      <w:r w:rsidRPr="00BC0BF8">
        <w:t>statistical machine learning algorithm</w:t>
      </w:r>
      <w:r w:rsidR="009E722F" w:rsidRPr="00BC0BF8">
        <w:t>s</w:t>
      </w:r>
      <w:r w:rsidRPr="00BC0BF8">
        <w:t xml:space="preserve"> </w:t>
      </w:r>
      <w:r w:rsidR="008E1A1D" w:rsidRPr="00BC0BF8">
        <w:t xml:space="preserve">and </w:t>
      </w:r>
      <w:r w:rsidRPr="00BC0BF8">
        <w:t>neural network algorithm</w:t>
      </w:r>
      <w:r w:rsidR="009E722F" w:rsidRPr="00BC0BF8">
        <w:t>s</w:t>
      </w:r>
      <w:r w:rsidRPr="00BC0BF8">
        <w:t>.</w:t>
      </w:r>
      <w:r w:rsidR="003C5DE8" w:rsidRPr="00BC0BF8">
        <w:t xml:space="preserve"> </w:t>
      </w:r>
      <w:r w:rsidR="009E722F" w:rsidRPr="00BC0BF8">
        <w:t>The s</w:t>
      </w:r>
      <w:r w:rsidR="0037743E" w:rsidRPr="00BC0BF8">
        <w:t>upport vector machine (SVM)</w:t>
      </w:r>
      <w:r w:rsidR="009E722F" w:rsidRPr="00BC0BF8">
        <w:t xml:space="preserve"> is a</w:t>
      </w:r>
      <w:r w:rsidR="0037743E" w:rsidRPr="00BC0BF8">
        <w:t xml:space="preserve"> </w:t>
      </w:r>
      <w:r w:rsidR="003C5DE8" w:rsidRPr="00BC0BF8">
        <w:t>statistical machine learning</w:t>
      </w:r>
      <w:r w:rsidR="0037743E" w:rsidRPr="00BC0BF8">
        <w:t xml:space="preserve"> method</w:t>
      </w:r>
      <w:r w:rsidR="009E722F" w:rsidRPr="00BC0BF8">
        <w:t xml:space="preserve"> that was</w:t>
      </w:r>
      <w:r w:rsidR="0037743E" w:rsidRPr="00BC0BF8">
        <w:t xml:space="preserve"> originally applied to pattern recognition and classification. </w:t>
      </w:r>
      <w:r w:rsidR="009E722F" w:rsidRPr="00BC0BF8">
        <w:t>T</w:t>
      </w:r>
      <w:r w:rsidR="0037743E" w:rsidRPr="00BC0BF8">
        <w:t>he insensitive coefficient epsilon, epsilon-SVM</w:t>
      </w:r>
      <w:r w:rsidR="009E722F" w:rsidRPr="00BC0BF8">
        <w:t xml:space="preserve"> </w:t>
      </w:r>
      <w:r w:rsidR="0037743E" w:rsidRPr="00BC0BF8">
        <w:t>(Hong</w:t>
      </w:r>
      <w:r w:rsidR="009E722F" w:rsidRPr="00BC0BF8">
        <w:t>,</w:t>
      </w:r>
      <w:r w:rsidR="0037743E" w:rsidRPr="00BC0BF8">
        <w:t xml:space="preserve"> 2011; Zhang et al.</w:t>
      </w:r>
      <w:r w:rsidR="009E722F" w:rsidRPr="00BC0BF8">
        <w:t xml:space="preserve">, </w:t>
      </w:r>
      <w:r w:rsidR="0037743E" w:rsidRPr="00BC0BF8">
        <w:t>2016)</w:t>
      </w:r>
      <w:r w:rsidR="009E722F" w:rsidRPr="00BC0BF8">
        <w:t>,</w:t>
      </w:r>
      <w:r w:rsidR="0037743E" w:rsidRPr="00BC0BF8">
        <w:t xml:space="preserve"> and its improved algorithms </w:t>
      </w:r>
      <w:r w:rsidR="009E722F" w:rsidRPr="00BC0BF8">
        <w:t>o</w:t>
      </w:r>
      <w:r w:rsidR="0037743E" w:rsidRPr="00BC0BF8">
        <w:t>nline-SVR</w:t>
      </w:r>
      <w:r w:rsidR="003F13DB" w:rsidRPr="00BC0BF8">
        <w:t xml:space="preserve"> (Support Vector Regression)</w:t>
      </w:r>
      <w:r w:rsidR="009E722F" w:rsidRPr="00BC0BF8">
        <w:t xml:space="preserve"> </w:t>
      </w:r>
      <w:r w:rsidR="0037743E" w:rsidRPr="00BC0BF8">
        <w:t>(Castro-</w:t>
      </w:r>
      <w:proofErr w:type="spellStart"/>
      <w:r w:rsidR="0037743E" w:rsidRPr="00BC0BF8">
        <w:t>Neto</w:t>
      </w:r>
      <w:proofErr w:type="spellEnd"/>
      <w:r w:rsidR="0037743E" w:rsidRPr="00BC0BF8">
        <w:t xml:space="preserve"> et </w:t>
      </w:r>
      <w:r w:rsidR="00067F8E" w:rsidRPr="00BC0BF8">
        <w:t xml:space="preserve">al., </w:t>
      </w:r>
      <w:r w:rsidR="0037743E" w:rsidRPr="00BC0BF8">
        <w:t>2009) and LS-SVR</w:t>
      </w:r>
      <w:r w:rsidR="009E722F" w:rsidRPr="00BC0BF8">
        <w:t xml:space="preserve"> </w:t>
      </w:r>
      <w:r w:rsidR="0037743E" w:rsidRPr="00BC0BF8">
        <w:t>(</w:t>
      </w:r>
      <w:r w:rsidR="005F14BC" w:rsidRPr="00BC0BF8">
        <w:t xml:space="preserve">Bhagwat and </w:t>
      </w:r>
      <w:proofErr w:type="spellStart"/>
      <w:r w:rsidR="005F14BC" w:rsidRPr="00BC0BF8">
        <w:t>M</w:t>
      </w:r>
      <w:r w:rsidR="005F14BC" w:rsidRPr="00BC0BF8">
        <w:rPr>
          <w:lang w:eastAsia="zh-CN"/>
        </w:rPr>
        <w:t>aity</w:t>
      </w:r>
      <w:proofErr w:type="spellEnd"/>
      <w:r w:rsidR="00067F8E" w:rsidRPr="00BC0BF8">
        <w:t xml:space="preserve">, </w:t>
      </w:r>
      <w:r w:rsidR="0037743E" w:rsidRPr="00BC0BF8">
        <w:t>201</w:t>
      </w:r>
      <w:r w:rsidR="005F14BC" w:rsidRPr="00BC0BF8">
        <w:rPr>
          <w:lang w:eastAsia="zh-CN"/>
        </w:rPr>
        <w:t>2</w:t>
      </w:r>
      <w:r w:rsidR="0037743E" w:rsidRPr="00BC0BF8">
        <w:t>)</w:t>
      </w:r>
      <w:r w:rsidR="009E722F" w:rsidRPr="00BC0BF8">
        <w:t xml:space="preserve"> have</w:t>
      </w:r>
      <w:r w:rsidR="0037743E" w:rsidRPr="00BC0BF8">
        <w:t xml:space="preserve"> also </w:t>
      </w:r>
      <w:r w:rsidR="009E722F" w:rsidRPr="00BC0BF8">
        <w:t xml:space="preserve">been </w:t>
      </w:r>
      <w:r w:rsidR="0037743E" w:rsidRPr="00BC0BF8">
        <w:t xml:space="preserve">used </w:t>
      </w:r>
      <w:r w:rsidR="009E722F" w:rsidRPr="00BC0BF8">
        <w:t xml:space="preserve">for </w:t>
      </w:r>
      <w:r w:rsidR="0037743E" w:rsidRPr="00BC0BF8">
        <w:t>traffic prediction.</w:t>
      </w:r>
      <w:r w:rsidR="001077DF" w:rsidRPr="00BC0BF8">
        <w:t xml:space="preserve"> </w:t>
      </w:r>
      <w:r w:rsidR="009E722F" w:rsidRPr="00BC0BF8">
        <w:t>S</w:t>
      </w:r>
      <w:r w:rsidR="00712BEB" w:rsidRPr="00BC0BF8">
        <w:t>tatistical nonparametric algorithm</w:t>
      </w:r>
      <w:r w:rsidR="009E722F" w:rsidRPr="00BC0BF8">
        <w:t>s</w:t>
      </w:r>
      <w:r w:rsidR="00712BEB" w:rsidRPr="00BC0BF8">
        <w:t xml:space="preserve"> applied to traffic prediction also include Bayesian model</w:t>
      </w:r>
      <w:r w:rsidR="009E722F" w:rsidRPr="00BC0BF8">
        <w:t>s</w:t>
      </w:r>
      <w:r w:rsidR="00712BEB" w:rsidRPr="00BC0BF8">
        <w:t xml:space="preserve"> (Sun et </w:t>
      </w:r>
      <w:r w:rsidR="00067F8E" w:rsidRPr="00BC0BF8">
        <w:t xml:space="preserve">al., </w:t>
      </w:r>
      <w:r w:rsidR="00712BEB" w:rsidRPr="00BC0BF8">
        <w:t xml:space="preserve">2006; Zhang et </w:t>
      </w:r>
      <w:r w:rsidR="00067F8E" w:rsidRPr="00BC0BF8">
        <w:t xml:space="preserve">al., </w:t>
      </w:r>
      <w:r w:rsidR="00712BEB" w:rsidRPr="00BC0BF8">
        <w:t>2017</w:t>
      </w:r>
      <w:r w:rsidR="00FE4946">
        <w:rPr>
          <w:rFonts w:hint="eastAsia"/>
          <w:lang w:eastAsia="zh-CN"/>
        </w:rPr>
        <w:t>; Zhang et al. 2018</w:t>
      </w:r>
      <w:r w:rsidR="00712BEB" w:rsidRPr="00BC0BF8">
        <w:t xml:space="preserve">) </w:t>
      </w:r>
      <w:r w:rsidR="00193DFF" w:rsidRPr="00BC0BF8">
        <w:t xml:space="preserve">and </w:t>
      </w:r>
      <w:r w:rsidR="00712BEB" w:rsidRPr="00BC0BF8">
        <w:t>K</w:t>
      </w:r>
      <w:r w:rsidR="009E722F" w:rsidRPr="00BC0BF8">
        <w:t>-</w:t>
      </w:r>
      <w:r w:rsidR="00712BEB" w:rsidRPr="00BC0BF8">
        <w:t xml:space="preserve">nearest </w:t>
      </w:r>
      <w:proofErr w:type="spellStart"/>
      <w:r w:rsidR="00712BEB" w:rsidRPr="00BC0BF8">
        <w:t>neighbor</w:t>
      </w:r>
      <w:proofErr w:type="spellEnd"/>
      <w:r w:rsidR="00712BEB" w:rsidRPr="00BC0BF8">
        <w:t xml:space="preserve"> (KNN) </w:t>
      </w:r>
      <w:r w:rsidR="009E722F" w:rsidRPr="00BC0BF8">
        <w:t xml:space="preserve">models </w:t>
      </w:r>
      <w:r w:rsidR="00712BEB" w:rsidRPr="00BC0BF8">
        <w:t xml:space="preserve">(Zhang et </w:t>
      </w:r>
      <w:r w:rsidR="00067F8E" w:rsidRPr="00BC0BF8">
        <w:t xml:space="preserve">al., </w:t>
      </w:r>
      <w:r w:rsidR="00712BEB" w:rsidRPr="00BC0BF8">
        <w:t>2013).</w:t>
      </w:r>
    </w:p>
    <w:p w14:paraId="4E9B688E" w14:textId="0AFF8DEC" w:rsidR="0029509C" w:rsidRDefault="005E1BA6" w:rsidP="00C42A7D">
      <w:pPr>
        <w:pStyle w:val="Newparagraph"/>
        <w:rPr>
          <w:lang w:eastAsia="zh-CN"/>
        </w:rPr>
      </w:pPr>
      <w:r w:rsidRPr="00BC0BF8">
        <w:rPr>
          <w:lang w:eastAsia="zh-CN"/>
        </w:rPr>
        <w:t>N</w:t>
      </w:r>
      <w:r w:rsidRPr="00BC0BF8">
        <w:t>eural networks</w:t>
      </w:r>
      <w:r w:rsidRPr="00BC0BF8">
        <w:rPr>
          <w:lang w:eastAsia="zh-CN"/>
        </w:rPr>
        <w:t>,</w:t>
      </w:r>
      <w:r w:rsidRPr="00BC0BF8">
        <w:t xml:space="preserve"> </w:t>
      </w:r>
      <w:r w:rsidRPr="00BC0BF8">
        <w:rPr>
          <w:lang w:eastAsia="zh-CN"/>
        </w:rPr>
        <w:t>a</w:t>
      </w:r>
      <w:r w:rsidR="00712BEB" w:rsidRPr="00BC0BF8">
        <w:t xml:space="preserve">s a </w:t>
      </w:r>
      <w:r w:rsidR="009E722F" w:rsidRPr="00BC0BF8">
        <w:t xml:space="preserve">type of </w:t>
      </w:r>
      <w:r w:rsidR="00712BEB" w:rsidRPr="00BC0BF8">
        <w:t>nonparametric model, ha</w:t>
      </w:r>
      <w:r w:rsidR="009E722F" w:rsidRPr="00BC0BF8">
        <w:t>ve</w:t>
      </w:r>
      <w:r w:rsidR="00712BEB" w:rsidRPr="00BC0BF8">
        <w:t xml:space="preserve"> the characteristics of</w:t>
      </w:r>
      <w:r w:rsidR="00A50CE4" w:rsidRPr="00BC0BF8">
        <w:t xml:space="preserve"> </w:t>
      </w:r>
      <w:r w:rsidR="00712BEB" w:rsidRPr="00BC0BF8">
        <w:t xml:space="preserve">high flexibility </w:t>
      </w:r>
      <w:r w:rsidR="009E722F" w:rsidRPr="00BC0BF8">
        <w:t xml:space="preserve">and good </w:t>
      </w:r>
      <w:r w:rsidR="00712BEB" w:rsidRPr="00BC0BF8">
        <w:t>learning, generalization</w:t>
      </w:r>
      <w:r w:rsidR="009E722F" w:rsidRPr="00BC0BF8">
        <w:t>,</w:t>
      </w:r>
      <w:r w:rsidR="00712BEB" w:rsidRPr="00BC0BF8">
        <w:t xml:space="preserve"> and prediction abilit</w:t>
      </w:r>
      <w:r w:rsidR="009E722F" w:rsidRPr="00BC0BF8">
        <w:t>ies,</w:t>
      </w:r>
      <w:r w:rsidR="00B83DA0" w:rsidRPr="00BC0BF8">
        <w:t xml:space="preserve"> and</w:t>
      </w:r>
      <w:r w:rsidR="00712BEB" w:rsidRPr="00BC0BF8">
        <w:t xml:space="preserve"> </w:t>
      </w:r>
      <w:r w:rsidR="009E722F" w:rsidRPr="00BC0BF8">
        <w:t xml:space="preserve">have been </w:t>
      </w:r>
      <w:r w:rsidR="00712BEB" w:rsidRPr="00BC0BF8">
        <w:t>widely used in the field of transportation</w:t>
      </w:r>
      <w:r w:rsidR="005D457F" w:rsidRPr="00BC0BF8">
        <w:t xml:space="preserve"> </w:t>
      </w:r>
      <w:r w:rsidR="00712BEB" w:rsidRPr="00BC0BF8">
        <w:t>(</w:t>
      </w:r>
      <w:proofErr w:type="spellStart"/>
      <w:r w:rsidR="00712BEB" w:rsidRPr="00BC0BF8">
        <w:t>Karlaftis</w:t>
      </w:r>
      <w:proofErr w:type="spellEnd"/>
      <w:r w:rsidR="00712BEB" w:rsidRPr="00BC0BF8">
        <w:t xml:space="preserve"> and </w:t>
      </w:r>
      <w:proofErr w:type="spellStart"/>
      <w:r w:rsidR="00712BEB" w:rsidRPr="00BC0BF8">
        <w:t>Vlahogianni</w:t>
      </w:r>
      <w:proofErr w:type="spellEnd"/>
      <w:r w:rsidR="00193DFF" w:rsidRPr="00BC0BF8">
        <w:t>,</w:t>
      </w:r>
      <w:r w:rsidR="005D457F" w:rsidRPr="00BC0BF8">
        <w:t xml:space="preserve"> </w:t>
      </w:r>
      <w:r w:rsidR="00712BEB" w:rsidRPr="00BC0BF8">
        <w:t>2011)</w:t>
      </w:r>
      <w:r w:rsidR="009E722F" w:rsidRPr="00BC0BF8">
        <w:t>. For example</w:t>
      </w:r>
      <w:r w:rsidR="00334D34" w:rsidRPr="00BC0BF8">
        <w:t>,</w:t>
      </w:r>
      <w:r w:rsidR="005D457F" w:rsidRPr="00BC0BF8">
        <w:t xml:space="preserve"> </w:t>
      </w:r>
      <w:r w:rsidR="00334D34" w:rsidRPr="00BC0BF8">
        <w:t xml:space="preserve">Park et al. </w:t>
      </w:r>
      <w:r w:rsidR="00193DFF" w:rsidRPr="00BC0BF8">
        <w:t>(</w:t>
      </w:r>
      <w:r w:rsidR="00334D34" w:rsidRPr="00BC0BF8">
        <w:t xml:space="preserve">2011) used </w:t>
      </w:r>
      <w:r w:rsidR="009E722F" w:rsidRPr="00BC0BF8">
        <w:t>an artificial n</w:t>
      </w:r>
      <w:r w:rsidR="00334D34" w:rsidRPr="00BC0BF8">
        <w:t xml:space="preserve">eural </w:t>
      </w:r>
      <w:r w:rsidR="009E722F" w:rsidRPr="00BC0BF8">
        <w:t>n</w:t>
      </w:r>
      <w:r w:rsidR="00334D34" w:rsidRPr="00BC0BF8">
        <w:t xml:space="preserve">etwork (ANN) </w:t>
      </w:r>
      <w:r w:rsidR="009E722F" w:rsidRPr="00BC0BF8">
        <w:t xml:space="preserve">for </w:t>
      </w:r>
      <w:r w:rsidR="00334D34" w:rsidRPr="00BC0BF8">
        <w:t xml:space="preserve">real-time vehicle speed prediction, </w:t>
      </w:r>
      <w:r w:rsidR="009E722F" w:rsidRPr="00BC0BF8">
        <w:t xml:space="preserve">and </w:t>
      </w:r>
      <w:r w:rsidR="00334D34" w:rsidRPr="00BC0BF8">
        <w:t xml:space="preserve">Tang et al. </w:t>
      </w:r>
      <w:r w:rsidR="00193DFF" w:rsidRPr="00BC0BF8">
        <w:t>(</w:t>
      </w:r>
      <w:r w:rsidR="00334D34" w:rsidRPr="00BC0BF8">
        <w:t>2017) present</w:t>
      </w:r>
      <w:r w:rsidR="009E722F" w:rsidRPr="00BC0BF8">
        <w:t>ed</w:t>
      </w:r>
      <w:r w:rsidR="00334D34" w:rsidRPr="00BC0BF8">
        <w:t xml:space="preserve"> a </w:t>
      </w:r>
      <w:r w:rsidR="00193DFF" w:rsidRPr="00BC0BF8">
        <w:t>traffic speed prediction</w:t>
      </w:r>
      <w:r w:rsidR="00A50CE4" w:rsidRPr="00BC0BF8">
        <w:t xml:space="preserve"> </w:t>
      </w:r>
      <w:r w:rsidR="00334D34" w:rsidRPr="00BC0BF8">
        <w:t>method</w:t>
      </w:r>
      <w:r w:rsidR="00A50CE4" w:rsidRPr="00BC0BF8">
        <w:t xml:space="preserve"> </w:t>
      </w:r>
      <w:r w:rsidR="009E722F" w:rsidRPr="00BC0BF8">
        <w:t xml:space="preserve">using a fuzzy neural network (FNN) to </w:t>
      </w:r>
      <w:r w:rsidR="00193DFF" w:rsidRPr="00BC0BF8">
        <w:t>consider periodic characteristic</w:t>
      </w:r>
      <w:r w:rsidR="009E722F" w:rsidRPr="00BC0BF8">
        <w:t>s.</w:t>
      </w:r>
      <w:r w:rsidR="00334D34" w:rsidRPr="00BC0BF8">
        <w:t xml:space="preserve"> </w:t>
      </w:r>
      <w:r w:rsidR="009E722F" w:rsidRPr="00BC0BF8">
        <w:t>Unlike statistical machine learning algorithms, m</w:t>
      </w:r>
      <w:r w:rsidR="00B805BA" w:rsidRPr="00BC0BF8">
        <w:t>ost</w:t>
      </w:r>
      <w:r w:rsidR="00D27B1B" w:rsidRPr="00BC0BF8">
        <w:t xml:space="preserve"> </w:t>
      </w:r>
      <w:r w:rsidR="00A403EB" w:rsidRPr="00BC0BF8">
        <w:t xml:space="preserve">neural network </w:t>
      </w:r>
      <w:r w:rsidR="00B805BA" w:rsidRPr="00BC0BF8">
        <w:t>application</w:t>
      </w:r>
      <w:r w:rsidR="00D27B1B" w:rsidRPr="00BC0BF8">
        <w:t>s</w:t>
      </w:r>
      <w:r w:rsidR="00B805BA" w:rsidRPr="00BC0BF8">
        <w:t xml:space="preserve"> do not </w:t>
      </w:r>
      <w:r w:rsidR="009E722F" w:rsidRPr="00BC0BF8">
        <w:t xml:space="preserve">provide </w:t>
      </w:r>
      <w:r w:rsidR="00B805BA" w:rsidRPr="00BC0BF8">
        <w:t>interpretation</w:t>
      </w:r>
      <w:r w:rsidR="009E722F" w:rsidRPr="00BC0BF8">
        <w:t xml:space="preserve"> </w:t>
      </w:r>
      <w:r w:rsidR="00A403EB" w:rsidRPr="00BC0BF8">
        <w:t>and</w:t>
      </w:r>
      <w:r w:rsidR="009E722F" w:rsidRPr="00BC0BF8">
        <w:t xml:space="preserve">, instead, </w:t>
      </w:r>
      <w:r w:rsidR="00A403EB" w:rsidRPr="00BC0BF8">
        <w:t>provide an effective representation of the potential properties of the data</w:t>
      </w:r>
      <w:r w:rsidR="005D457F" w:rsidRPr="00BC0BF8">
        <w:t xml:space="preserve"> </w:t>
      </w:r>
      <w:r w:rsidR="00B805BA" w:rsidRPr="00BC0BF8">
        <w:t>(</w:t>
      </w:r>
      <w:proofErr w:type="spellStart"/>
      <w:r w:rsidR="00B805BA" w:rsidRPr="00BC0BF8">
        <w:t>Karlaftis</w:t>
      </w:r>
      <w:proofErr w:type="spellEnd"/>
      <w:r w:rsidR="00B805BA" w:rsidRPr="00BC0BF8">
        <w:t xml:space="preserve"> and </w:t>
      </w:r>
      <w:proofErr w:type="spellStart"/>
      <w:r w:rsidR="00B805BA" w:rsidRPr="00BC0BF8">
        <w:t>Vlahogianni</w:t>
      </w:r>
      <w:proofErr w:type="spellEnd"/>
      <w:r w:rsidR="009E722F" w:rsidRPr="00BC0BF8">
        <w:t>,</w:t>
      </w:r>
      <w:r w:rsidR="00B805BA" w:rsidRPr="00BC0BF8">
        <w:t xml:space="preserve"> 2011)</w:t>
      </w:r>
      <w:r w:rsidR="00A403EB" w:rsidRPr="00BC0BF8">
        <w:t xml:space="preserve">. </w:t>
      </w:r>
      <w:r w:rsidR="0028272A" w:rsidRPr="00BC0BF8">
        <w:t xml:space="preserve">With the </w:t>
      </w:r>
      <w:r w:rsidR="0028272A" w:rsidRPr="00BC0BF8">
        <w:lastRenderedPageBreak/>
        <w:t>development of neural network research, more powerful and useful network architecture has been proposed.</w:t>
      </w:r>
      <w:r w:rsidR="00694C7A" w:rsidRPr="00BC0BF8">
        <w:t xml:space="preserve"> </w:t>
      </w:r>
      <w:r w:rsidR="00E044BE" w:rsidRPr="00BC0BF8">
        <w:t>The d</w:t>
      </w:r>
      <w:r w:rsidR="00694C7A" w:rsidRPr="00BC0BF8">
        <w:t xml:space="preserve">eep </w:t>
      </w:r>
      <w:r w:rsidR="009E722F" w:rsidRPr="00BC0BF8">
        <w:t>b</w:t>
      </w:r>
      <w:r w:rsidR="00694C7A" w:rsidRPr="00BC0BF8">
        <w:t xml:space="preserve">elief </w:t>
      </w:r>
      <w:r w:rsidR="009E722F" w:rsidRPr="00BC0BF8">
        <w:t>n</w:t>
      </w:r>
      <w:r w:rsidR="00694C7A" w:rsidRPr="00BC0BF8">
        <w:t xml:space="preserve">etwork (DBN) </w:t>
      </w:r>
      <w:r w:rsidR="00E044BE" w:rsidRPr="00BC0BF8">
        <w:t>is</w:t>
      </w:r>
      <w:r w:rsidR="009E722F" w:rsidRPr="00BC0BF8">
        <w:t xml:space="preserve"> </w:t>
      </w:r>
      <w:r w:rsidR="00694C7A" w:rsidRPr="00BC0BF8">
        <w:t xml:space="preserve">a deep learning approach first applied to </w:t>
      </w:r>
      <w:proofErr w:type="spellStart"/>
      <w:r w:rsidR="00694C7A" w:rsidRPr="00BC0BF8">
        <w:t>analyze</w:t>
      </w:r>
      <w:proofErr w:type="spellEnd"/>
      <w:r w:rsidR="00694C7A" w:rsidRPr="00BC0BF8">
        <w:t xml:space="preserve"> traffic flow information and forecast traffic flow</w:t>
      </w:r>
      <w:r w:rsidR="00B60242" w:rsidRPr="00BC0BF8">
        <w:t xml:space="preserve"> </w:t>
      </w:r>
      <w:r w:rsidR="00694C7A" w:rsidRPr="00BC0BF8">
        <w:t xml:space="preserve">(Huang et </w:t>
      </w:r>
      <w:r w:rsidR="00067F8E" w:rsidRPr="00BC0BF8">
        <w:t xml:space="preserve">al., </w:t>
      </w:r>
      <w:r w:rsidR="00694C7A" w:rsidRPr="00BC0BF8">
        <w:t xml:space="preserve">2014). </w:t>
      </w:r>
      <w:r w:rsidR="009E722F" w:rsidRPr="00BC0BF8">
        <w:t>The l</w:t>
      </w:r>
      <w:r w:rsidR="006C3D31" w:rsidRPr="00BC0BF8">
        <w:t xml:space="preserve">ong </w:t>
      </w:r>
      <w:r w:rsidR="009E722F" w:rsidRPr="00BC0BF8">
        <w:t>s</w:t>
      </w:r>
      <w:r w:rsidR="006C3D31" w:rsidRPr="00BC0BF8">
        <w:t>hort</w:t>
      </w:r>
      <w:r w:rsidR="00CB5462" w:rsidRPr="00BC0BF8">
        <w:t>-</w:t>
      </w:r>
      <w:r w:rsidR="009E722F" w:rsidRPr="00BC0BF8">
        <w:t>t</w:t>
      </w:r>
      <w:r w:rsidR="00CB5462" w:rsidRPr="00BC0BF8">
        <w:t>erm</w:t>
      </w:r>
      <w:r w:rsidR="00F742FB" w:rsidRPr="00BC0BF8">
        <w:t xml:space="preserve"> </w:t>
      </w:r>
      <w:r w:rsidR="009E722F" w:rsidRPr="00BC0BF8">
        <w:t>m</w:t>
      </w:r>
      <w:r w:rsidR="006C3D31" w:rsidRPr="00BC0BF8">
        <w:t>emory neural network (LSTM)</w:t>
      </w:r>
      <w:r w:rsidR="00601CA4" w:rsidRPr="00BC0BF8">
        <w:t xml:space="preserve">, which </w:t>
      </w:r>
      <w:r w:rsidR="00D27B1B" w:rsidRPr="00BC0BF8">
        <w:t xml:space="preserve">is </w:t>
      </w:r>
      <w:r w:rsidR="009E722F" w:rsidRPr="00BC0BF8">
        <w:t>based on the r</w:t>
      </w:r>
      <w:r w:rsidR="006C3D31" w:rsidRPr="00BC0BF8">
        <w:t xml:space="preserve">ecurrent </w:t>
      </w:r>
      <w:r w:rsidR="009E722F" w:rsidRPr="00BC0BF8">
        <w:t>n</w:t>
      </w:r>
      <w:r w:rsidR="006C3D31" w:rsidRPr="00BC0BF8">
        <w:t xml:space="preserve">eural </w:t>
      </w:r>
      <w:r w:rsidR="009E722F" w:rsidRPr="00BC0BF8">
        <w:t>n</w:t>
      </w:r>
      <w:r w:rsidR="006C3D31" w:rsidRPr="00BC0BF8">
        <w:t>etwork</w:t>
      </w:r>
      <w:r w:rsidR="00747209" w:rsidRPr="00BC0BF8">
        <w:t xml:space="preserve"> </w:t>
      </w:r>
      <w:r w:rsidR="00CB5462" w:rsidRPr="00BC0BF8">
        <w:t>(RNN)</w:t>
      </w:r>
      <w:r w:rsidR="00601CA4" w:rsidRPr="00BC0BF8">
        <w:t>,</w:t>
      </w:r>
      <w:r w:rsidR="00C011E1" w:rsidRPr="00BC0BF8">
        <w:t xml:space="preserve"> </w:t>
      </w:r>
      <w:r w:rsidR="00E044BE" w:rsidRPr="00BC0BF8">
        <w:t xml:space="preserve">has also been </w:t>
      </w:r>
      <w:r w:rsidR="00C011E1" w:rsidRPr="00BC0BF8">
        <w:t xml:space="preserve">applied to traffic speed prediction (Ma et </w:t>
      </w:r>
      <w:r w:rsidR="00067F8E" w:rsidRPr="00BC0BF8">
        <w:t xml:space="preserve">al., </w:t>
      </w:r>
      <w:r w:rsidR="00C011E1" w:rsidRPr="00BC0BF8">
        <w:t>2015)</w:t>
      </w:r>
      <w:r w:rsidR="006C3D31" w:rsidRPr="00BC0BF8">
        <w:t>. Through the introduction of</w:t>
      </w:r>
      <w:r w:rsidR="00E044BE" w:rsidRPr="00BC0BF8">
        <w:t xml:space="preserve"> the</w:t>
      </w:r>
      <w:r w:rsidR="006C3D31" w:rsidRPr="00BC0BF8">
        <w:t xml:space="preserve"> forgetting gate, the network </w:t>
      </w:r>
      <w:r w:rsidR="00CB5462" w:rsidRPr="00BC0BF8">
        <w:t xml:space="preserve">can </w:t>
      </w:r>
      <w:r w:rsidR="00E044BE" w:rsidRPr="00BC0BF8">
        <w:t>make</w:t>
      </w:r>
      <w:r w:rsidR="006C3D31" w:rsidRPr="00BC0BF8">
        <w:t xml:space="preserve"> inner connection</w:t>
      </w:r>
      <w:r w:rsidR="00E044BE" w:rsidRPr="00BC0BF8">
        <w:t>s</w:t>
      </w:r>
      <w:r w:rsidR="006C3D31" w:rsidRPr="00BC0BF8">
        <w:t xml:space="preserve"> in </w:t>
      </w:r>
      <w:r w:rsidR="00CB5462" w:rsidRPr="00BC0BF8">
        <w:t xml:space="preserve">time series </w:t>
      </w:r>
      <w:r w:rsidR="006C3D31" w:rsidRPr="00BC0BF8">
        <w:t>data.</w:t>
      </w:r>
      <w:r w:rsidR="00601CA4" w:rsidRPr="00BC0BF8">
        <w:t xml:space="preserve"> </w:t>
      </w:r>
      <w:r w:rsidR="00C011E1" w:rsidRPr="00BC0BF8">
        <w:t xml:space="preserve">Moreover, </w:t>
      </w:r>
      <w:proofErr w:type="spellStart"/>
      <w:r w:rsidR="00C011E1" w:rsidRPr="00BC0BF8">
        <w:t>Lv</w:t>
      </w:r>
      <w:proofErr w:type="spellEnd"/>
      <w:r w:rsidR="00C011E1" w:rsidRPr="00BC0BF8">
        <w:t xml:space="preserve"> et al. </w:t>
      </w:r>
      <w:r w:rsidR="008E0C59" w:rsidRPr="00BC0BF8">
        <w:t>(</w:t>
      </w:r>
      <w:r w:rsidR="00C011E1" w:rsidRPr="00BC0BF8">
        <w:t xml:space="preserve">2015) first proposed a stacked auto-encoder (SAE) model to learn generic traffic flow features and </w:t>
      </w:r>
      <w:r w:rsidR="00E044BE" w:rsidRPr="00BC0BF8">
        <w:t>identify its</w:t>
      </w:r>
      <w:r w:rsidR="00C011E1" w:rsidRPr="00BC0BF8">
        <w:t xml:space="preserve"> spatial and temporal correlations. </w:t>
      </w:r>
      <w:r w:rsidRPr="00BC0BF8">
        <w:rPr>
          <w:color w:val="FF0000"/>
          <w:lang w:eastAsia="zh-CN"/>
        </w:rPr>
        <w:t xml:space="preserve">Besides, </w:t>
      </w:r>
      <w:r w:rsidR="00AC6B3D">
        <w:rPr>
          <w:rFonts w:hint="eastAsia"/>
          <w:color w:val="FF0000"/>
          <w:lang w:eastAsia="zh-CN"/>
        </w:rPr>
        <w:t>a</w:t>
      </w:r>
      <w:r w:rsidRPr="00BC0BF8">
        <w:rPr>
          <w:color w:val="FF0000"/>
        </w:rPr>
        <w:t xml:space="preserve">s a </w:t>
      </w:r>
      <w:r w:rsidR="00AC6B3D">
        <w:rPr>
          <w:rFonts w:hint="eastAsia"/>
          <w:color w:val="FF0000"/>
          <w:lang w:eastAsia="zh-CN"/>
        </w:rPr>
        <w:t>r</w:t>
      </w:r>
      <w:r w:rsidRPr="00BC0BF8">
        <w:rPr>
          <w:color w:val="FF0000"/>
        </w:rPr>
        <w:t xml:space="preserve">epresentative deep learning method, </w:t>
      </w:r>
      <w:r w:rsidR="00565CDF" w:rsidRPr="00BC0BF8">
        <w:rPr>
          <w:color w:val="FF0000"/>
          <w:lang w:eastAsia="zh-CN"/>
        </w:rPr>
        <w:t>convolutional neural network</w:t>
      </w:r>
      <w:r w:rsidR="00565CDF">
        <w:rPr>
          <w:rFonts w:hint="eastAsia"/>
          <w:color w:val="FF0000"/>
          <w:lang w:eastAsia="zh-CN"/>
        </w:rPr>
        <w:t xml:space="preserve"> (</w:t>
      </w:r>
      <w:r w:rsidR="00565CDF" w:rsidRPr="00BC0BF8">
        <w:rPr>
          <w:color w:val="FF0000"/>
        </w:rPr>
        <w:t>CNN</w:t>
      </w:r>
      <w:r w:rsidR="00565CDF">
        <w:rPr>
          <w:rFonts w:hint="eastAsia"/>
          <w:color w:val="FF0000"/>
          <w:lang w:eastAsia="zh-CN"/>
        </w:rPr>
        <w:t xml:space="preserve">) </w:t>
      </w:r>
      <w:r w:rsidRPr="00BC0BF8">
        <w:rPr>
          <w:color w:val="FF0000"/>
        </w:rPr>
        <w:t>is widely used in computer vision and image classification (</w:t>
      </w:r>
      <w:proofErr w:type="spellStart"/>
      <w:r w:rsidRPr="00BC0BF8">
        <w:rPr>
          <w:color w:val="FF0000"/>
        </w:rPr>
        <w:t>Krizhevsky</w:t>
      </w:r>
      <w:proofErr w:type="spellEnd"/>
      <w:r w:rsidRPr="00BC0BF8">
        <w:rPr>
          <w:color w:val="FF0000"/>
        </w:rPr>
        <w:t xml:space="preserve"> et al., 2012).</w:t>
      </w:r>
      <w:r w:rsidR="00C17EC0">
        <w:rPr>
          <w:rFonts w:hint="eastAsia"/>
          <w:color w:val="FF0000"/>
          <w:lang w:eastAsia="zh-CN"/>
        </w:rPr>
        <w:t xml:space="preserve"> In transportation domain,</w:t>
      </w:r>
      <w:r w:rsidRPr="00BC0BF8">
        <w:rPr>
          <w:color w:val="FF0000"/>
        </w:rPr>
        <w:t xml:space="preserve"> </w:t>
      </w:r>
      <w:bookmarkStart w:id="9" w:name="OLE_LINK12"/>
      <w:bookmarkStart w:id="10" w:name="OLE_LINK13"/>
      <w:r w:rsidRPr="00BC0BF8">
        <w:rPr>
          <w:color w:val="FF0000"/>
          <w:lang w:eastAsia="zh-CN"/>
        </w:rPr>
        <w:t xml:space="preserve">Ma et al. (2017) has demonstrated that </w:t>
      </w:r>
      <w:r w:rsidR="00565CDF">
        <w:rPr>
          <w:color w:val="FF0000"/>
          <w:lang w:eastAsia="zh-CN"/>
        </w:rPr>
        <w:t>CNN</w:t>
      </w:r>
      <w:r w:rsidRPr="00BC0BF8">
        <w:rPr>
          <w:color w:val="FF0000"/>
          <w:lang w:eastAsia="zh-CN"/>
        </w:rPr>
        <w:t xml:space="preserve"> is suitable for traffic</w:t>
      </w:r>
      <w:r w:rsidR="00C17EC0">
        <w:rPr>
          <w:rFonts w:hint="eastAsia"/>
          <w:color w:val="FF0000"/>
          <w:lang w:eastAsia="zh-CN"/>
        </w:rPr>
        <w:t xml:space="preserve"> speed</w:t>
      </w:r>
      <w:r w:rsidRPr="00BC0BF8">
        <w:rPr>
          <w:color w:val="FF0000"/>
          <w:lang w:eastAsia="zh-CN"/>
        </w:rPr>
        <w:t xml:space="preserve"> prediction, and after that, Du et al. (2018) uses CNN as a first layer to capture the features of different modality traffic data.</w:t>
      </w:r>
      <w:r w:rsidRPr="00BC0BF8">
        <w:rPr>
          <w:lang w:eastAsia="zh-CN"/>
        </w:rPr>
        <w:t xml:space="preserve"> </w:t>
      </w:r>
      <w:bookmarkEnd w:id="9"/>
      <w:bookmarkEnd w:id="10"/>
      <w:r w:rsidRPr="00754023">
        <w:t>Compar</w:t>
      </w:r>
      <w:r w:rsidRPr="00754023">
        <w:rPr>
          <w:lang w:eastAsia="zh-CN"/>
        </w:rPr>
        <w:t>ing</w:t>
      </w:r>
      <w:r w:rsidR="000A28B4" w:rsidRPr="00754023">
        <w:t xml:space="preserve"> </w:t>
      </w:r>
      <w:r w:rsidR="000A28B4" w:rsidRPr="00BC0BF8">
        <w:t>with traditional machine learning algorithms and artificial neural network</w:t>
      </w:r>
      <w:r w:rsidR="00E044BE" w:rsidRPr="00BC0BF8">
        <w:t>s</w:t>
      </w:r>
      <w:r w:rsidR="000A28B4" w:rsidRPr="00BC0BF8">
        <w:t>, deep neural networks exhibit superior prediction accuracy</w:t>
      </w:r>
      <w:r w:rsidR="00E044BE" w:rsidRPr="00BC0BF8">
        <w:t>,</w:t>
      </w:r>
      <w:r w:rsidR="000A28B4" w:rsidRPr="00BC0BF8">
        <w:t xml:space="preserve"> especially when dealing with massive amounts of data. However, traffic flow data are easily affected by </w:t>
      </w:r>
      <w:r w:rsidR="00E044BE" w:rsidRPr="00BC0BF8">
        <w:t xml:space="preserve">certain </w:t>
      </w:r>
      <w:r w:rsidR="000A28B4" w:rsidRPr="00BC0BF8">
        <w:t xml:space="preserve">external factors, including weather conditions, traffic accidents, traffic control and measurement errors, which </w:t>
      </w:r>
      <w:r w:rsidR="00A55EDB" w:rsidRPr="00BC0BF8">
        <w:t xml:space="preserve">may </w:t>
      </w:r>
      <w:r w:rsidR="000A28B4" w:rsidRPr="00BC0BF8">
        <w:t>cause abnormal traffic flow data. The predicti</w:t>
      </w:r>
      <w:r w:rsidR="00E044BE" w:rsidRPr="00BC0BF8">
        <w:t>ve</w:t>
      </w:r>
      <w:r w:rsidR="000A28B4" w:rsidRPr="00BC0BF8">
        <w:t xml:space="preserve"> performance of existing methods is often significantly reduced under influence of </w:t>
      </w:r>
      <w:r w:rsidR="00E044BE" w:rsidRPr="00BC0BF8">
        <w:t>such</w:t>
      </w:r>
      <w:r w:rsidR="000A28B4" w:rsidRPr="00BC0BF8">
        <w:t xml:space="preserve"> abnormal data. Therefore, </w:t>
      </w:r>
      <w:r w:rsidR="00E044BE" w:rsidRPr="00BC0BF8">
        <w:t xml:space="preserve">ways </w:t>
      </w:r>
      <w:r w:rsidR="000A28B4" w:rsidRPr="00BC0BF8">
        <w:t>to reduce the influence of outliers, formulate optimal data selection rules, and process data</w:t>
      </w:r>
      <w:r w:rsidR="00E044BE" w:rsidRPr="00BC0BF8">
        <w:t>,</w:t>
      </w:r>
      <w:r w:rsidR="000A28B4" w:rsidRPr="00BC0BF8">
        <w:t xml:space="preserve"> still </w:t>
      </w:r>
      <w:r w:rsidR="00E044BE" w:rsidRPr="00BC0BF8">
        <w:t xml:space="preserve">warrants </w:t>
      </w:r>
      <w:r w:rsidR="000A28B4" w:rsidRPr="00BC0BF8">
        <w:t>study.</w:t>
      </w:r>
    </w:p>
    <w:p w14:paraId="505EB223" w14:textId="6E57C74C" w:rsidR="00864B95" w:rsidDel="002D228F" w:rsidRDefault="00864B95" w:rsidP="00864B95">
      <w:pPr>
        <w:pStyle w:val="Newparagraph"/>
        <w:ind w:firstLine="0"/>
        <w:rPr>
          <w:del w:id="11" w:author="Microsoft" w:date="2019-01-25T15:05:00Z"/>
          <w:color w:val="FF0000"/>
          <w:lang w:eastAsia="zh-CN"/>
        </w:rPr>
      </w:pPr>
      <w:del w:id="12" w:author="Microsoft" w:date="2019-01-25T15:05:00Z">
        <w:r w:rsidDel="002D228F">
          <w:rPr>
            <w:rFonts w:hint="eastAsia"/>
            <w:color w:val="FF0000"/>
            <w:lang w:eastAsia="zh-CN"/>
          </w:rPr>
          <w:lastRenderedPageBreak/>
          <w:delText>深度学习是一种基于大量数据的通用算法，在使用于具体领域的问题时，需要和该领域的知识相结合，更加准确和有效的解决所研究的领域问题，从而可以提高算法的精度。这样，一方面，需要对深度学习的算法进行改进，提高算法的性能；更重要的，需要基于领域知识，结合所研究问题的背景，对于数据进行预先处理，并将这种预处理与深度学习算法进行结合，形成完整的算法框架，从而建立适用于该领域问题的深度学习算法。</w:delText>
        </w:r>
      </w:del>
      <w:ins w:id="13" w:author="Microsoft" w:date="2019-01-25T15:05:00Z">
        <w:r w:rsidR="002D228F" w:rsidRPr="002D228F">
          <w:rPr>
            <w:color w:val="FF0000"/>
            <w:lang w:eastAsia="zh-CN"/>
          </w:rPr>
          <w:t xml:space="preserve">Deep learning is a general-purpose algorithm based on a large amount of data. When it is </w:t>
        </w:r>
      </w:ins>
      <w:ins w:id="14" w:author="Microsoft" w:date="2019-01-25T15:06:00Z">
        <w:r w:rsidR="002D228F">
          <w:rPr>
            <w:rFonts w:hint="eastAsia"/>
            <w:color w:val="FF0000"/>
            <w:lang w:eastAsia="zh-CN"/>
          </w:rPr>
          <w:t>appl</w:t>
        </w:r>
      </w:ins>
      <w:ins w:id="15" w:author="Microsoft" w:date="2019-01-25T15:07:00Z">
        <w:r w:rsidR="002D228F">
          <w:rPr>
            <w:rFonts w:hint="eastAsia"/>
            <w:color w:val="FF0000"/>
            <w:lang w:eastAsia="zh-CN"/>
          </w:rPr>
          <w:t>i</w:t>
        </w:r>
      </w:ins>
      <w:ins w:id="16" w:author="Microsoft" w:date="2019-01-25T15:06:00Z">
        <w:r w:rsidR="002D228F">
          <w:rPr>
            <w:rFonts w:hint="eastAsia"/>
            <w:color w:val="FF0000"/>
            <w:lang w:eastAsia="zh-CN"/>
          </w:rPr>
          <w:t>e</w:t>
        </w:r>
      </w:ins>
      <w:ins w:id="17" w:author="Microsoft" w:date="2019-01-25T15:05:00Z">
        <w:r w:rsidR="002D228F" w:rsidRPr="002D228F">
          <w:rPr>
            <w:color w:val="FF0000"/>
            <w:lang w:eastAsia="zh-CN"/>
          </w:rPr>
          <w:t xml:space="preserve">d in a specific field, </w:t>
        </w:r>
      </w:ins>
      <w:ins w:id="18" w:author="Microsoft" w:date="2019-01-25T15:09:00Z">
        <w:r w:rsidR="002D228F" w:rsidRPr="002D228F">
          <w:rPr>
            <w:color w:val="FF0000"/>
            <w:lang w:eastAsia="zh-CN"/>
          </w:rPr>
          <w:t>if it can be combined with the knowledge of the field, it will solve the problem of the domain more accurately and effectively,</w:t>
        </w:r>
      </w:ins>
      <w:ins w:id="19" w:author="Microsoft" w:date="2019-01-25T15:05:00Z">
        <w:r w:rsidR="002D228F" w:rsidRPr="002D228F">
          <w:rPr>
            <w:color w:val="FF0000"/>
            <w:lang w:eastAsia="zh-CN"/>
          </w:rPr>
          <w:t xml:space="preserve"> so that the accuracy of the algorithm can be improved. </w:t>
        </w:r>
      </w:ins>
      <w:ins w:id="20" w:author="Microsoft" w:date="2019-01-25T15:23:00Z">
        <w:r w:rsidR="00BD2E8B">
          <w:rPr>
            <w:rFonts w:hint="eastAsia"/>
            <w:color w:val="FF0000"/>
            <w:lang w:eastAsia="zh-CN"/>
          </w:rPr>
          <w:t>Thus</w:t>
        </w:r>
      </w:ins>
      <w:ins w:id="21" w:author="Microsoft" w:date="2019-01-25T15:05:00Z">
        <w:r w:rsidR="002D228F" w:rsidRPr="002D228F">
          <w:rPr>
            <w:color w:val="FF0000"/>
            <w:lang w:eastAsia="zh-CN"/>
          </w:rPr>
          <w:t xml:space="preserve">, on the one hand, the deep learning algorithm needs to be improved to </w:t>
        </w:r>
      </w:ins>
      <w:ins w:id="22" w:author="Microsoft" w:date="2019-01-25T15:24:00Z">
        <w:r w:rsidR="00BD2E8B">
          <w:rPr>
            <w:rFonts w:hint="eastAsia"/>
            <w:color w:val="FF0000"/>
            <w:lang w:eastAsia="zh-CN"/>
          </w:rPr>
          <w:t>enhance</w:t>
        </w:r>
      </w:ins>
      <w:ins w:id="23" w:author="Microsoft" w:date="2019-01-25T15:05:00Z">
        <w:r w:rsidR="002D228F" w:rsidRPr="002D228F">
          <w:rPr>
            <w:color w:val="FF0000"/>
            <w:lang w:eastAsia="zh-CN"/>
          </w:rPr>
          <w:t xml:space="preserve"> the performance; more </w:t>
        </w:r>
      </w:ins>
      <w:ins w:id="24" w:author="Microsoft" w:date="2019-01-25T15:25:00Z">
        <w:r w:rsidR="00BD2E8B" w:rsidRPr="00BD2E8B">
          <w:rPr>
            <w:color w:val="FF0000"/>
            <w:lang w:eastAsia="zh-CN"/>
          </w:rPr>
          <w:t>importantly, it is necessary to consider the background of the research problem, pre-process the data, and combine this pre</w:t>
        </w:r>
        <w:r w:rsidR="00BD2E8B">
          <w:rPr>
            <w:rFonts w:hint="eastAsia"/>
            <w:color w:val="FF0000"/>
            <w:lang w:eastAsia="zh-CN"/>
          </w:rPr>
          <w:t>-</w:t>
        </w:r>
        <w:r w:rsidR="00BD2E8B" w:rsidRPr="00BD2E8B">
          <w:rPr>
            <w:color w:val="FF0000"/>
            <w:lang w:eastAsia="zh-CN"/>
          </w:rPr>
          <w:t>processing with the deep learning algorithm to form a complete algorithm framework to establish a deep learning algorithm suitable for</w:t>
        </w:r>
      </w:ins>
      <w:ins w:id="25" w:author="Microsoft" w:date="2019-01-25T15:26:00Z">
        <w:r w:rsidR="00BD2E8B">
          <w:rPr>
            <w:rFonts w:hint="eastAsia"/>
            <w:color w:val="FF0000"/>
            <w:lang w:eastAsia="zh-CN"/>
          </w:rPr>
          <w:t xml:space="preserve"> </w:t>
        </w:r>
      </w:ins>
      <w:ins w:id="26" w:author="Microsoft" w:date="2019-01-25T15:38:00Z">
        <w:r w:rsidR="002F3065" w:rsidRPr="002D228F">
          <w:rPr>
            <w:color w:val="FF0000"/>
            <w:lang w:eastAsia="zh-CN"/>
          </w:rPr>
          <w:t xml:space="preserve">a specific </w:t>
        </w:r>
        <w:proofErr w:type="spellStart"/>
        <w:r w:rsidR="002F3065" w:rsidRPr="002D228F">
          <w:rPr>
            <w:color w:val="FF0000"/>
            <w:lang w:eastAsia="zh-CN"/>
          </w:rPr>
          <w:t>field</w:t>
        </w:r>
        <w:r w:rsidR="002F3065">
          <w:rPr>
            <w:rFonts w:hint="eastAsia"/>
            <w:color w:val="FF0000"/>
            <w:lang w:eastAsia="zh-CN"/>
          </w:rPr>
          <w:t>.</w:t>
        </w:r>
      </w:ins>
    </w:p>
    <w:p w14:paraId="7389C1ED" w14:textId="478628D2" w:rsidR="00864B95" w:rsidDel="002F3065" w:rsidRDefault="00864B95" w:rsidP="00864B95">
      <w:pPr>
        <w:pStyle w:val="Newparagraph"/>
        <w:ind w:firstLine="0"/>
        <w:rPr>
          <w:del w:id="27" w:author="Microsoft" w:date="2019-01-25T15:26:00Z"/>
          <w:color w:val="FF0000"/>
          <w:lang w:eastAsia="zh-CN"/>
        </w:rPr>
      </w:pPr>
      <w:del w:id="28" w:author="Microsoft" w:date="2019-01-25T15:26:00Z">
        <w:r w:rsidDel="002F3065">
          <w:rPr>
            <w:rFonts w:hint="eastAsia"/>
            <w:color w:val="FF0000"/>
            <w:lang w:eastAsia="zh-CN"/>
          </w:rPr>
          <w:delText>（下面这段写具体的做法，需要精炼修改）</w:delText>
        </w:r>
      </w:del>
    </w:p>
    <w:p w14:paraId="239E6F6A" w14:textId="606A3C9C" w:rsidR="007B458F" w:rsidRPr="00BC0BF8" w:rsidRDefault="00BF2174" w:rsidP="00C42A7D">
      <w:pPr>
        <w:pStyle w:val="Newparagraph"/>
        <w:rPr>
          <w:lang w:eastAsia="zh-CN"/>
        </w:rPr>
      </w:pPr>
      <w:r w:rsidRPr="00BC0BF8">
        <w:t>In</w:t>
      </w:r>
      <w:proofErr w:type="spellEnd"/>
      <w:r w:rsidRPr="00BC0BF8">
        <w:t xml:space="preserve"> this paper, a short-term traffic flow forecasting method based on </w:t>
      </w:r>
      <w:r w:rsidR="000A28B4" w:rsidRPr="00BC0BF8">
        <w:t>spatial-temporal</w:t>
      </w:r>
      <w:r w:rsidRPr="00BC0BF8">
        <w:t xml:space="preserve"> analysis and </w:t>
      </w:r>
      <w:r w:rsidR="00565CDF">
        <w:t>CNN</w:t>
      </w:r>
      <w:r w:rsidRPr="00BC0BF8">
        <w:t xml:space="preserve"> deep learning </w:t>
      </w:r>
      <w:r w:rsidR="00565CDF">
        <w:rPr>
          <w:rFonts w:hint="eastAsia"/>
          <w:lang w:eastAsia="zh-CN"/>
        </w:rPr>
        <w:t xml:space="preserve">model </w:t>
      </w:r>
      <w:r w:rsidRPr="00BC0BF8">
        <w:t>is proposed.</w:t>
      </w:r>
      <w:r w:rsidR="008A628A" w:rsidRPr="00BC0BF8">
        <w:t xml:space="preserve"> </w:t>
      </w:r>
      <w:r w:rsidR="005E1BA6" w:rsidRPr="00CB113A">
        <w:rPr>
          <w:lang w:eastAsia="zh-CN"/>
        </w:rPr>
        <w:t>The proposed method</w:t>
      </w:r>
      <w:r w:rsidR="005A18C3" w:rsidRPr="00BC0BF8">
        <w:t xml:space="preserve"> </w:t>
      </w:r>
      <w:r w:rsidR="00D26330" w:rsidRPr="00BC0BF8">
        <w:t>employ</w:t>
      </w:r>
      <w:r w:rsidR="005A18C3" w:rsidRPr="00BC0BF8">
        <w:t xml:space="preserve">s CNN to explore the </w:t>
      </w:r>
      <w:proofErr w:type="spellStart"/>
      <w:r w:rsidR="005A18C3" w:rsidRPr="00BC0BF8">
        <w:t>spati</w:t>
      </w:r>
      <w:r w:rsidR="005E1BA6" w:rsidRPr="00BC0BF8">
        <w:rPr>
          <w:lang w:eastAsia="zh-CN"/>
        </w:rPr>
        <w:t>o</w:t>
      </w:r>
      <w:proofErr w:type="spellEnd"/>
      <w:r w:rsidR="005E1BA6" w:rsidRPr="00BC0BF8">
        <w:rPr>
          <w:lang w:eastAsia="zh-CN"/>
        </w:rPr>
        <w:t>-</w:t>
      </w:r>
      <w:r w:rsidR="005A18C3" w:rsidRPr="00BC0BF8">
        <w:t>temporal characteristics of traffic flow information</w:t>
      </w:r>
      <w:r w:rsidR="00995296" w:rsidRPr="00BC0BF8">
        <w:t xml:space="preserve"> from a matrix </w:t>
      </w:r>
      <w:r w:rsidR="005E1BA6" w:rsidRPr="00CB113A">
        <w:rPr>
          <w:lang w:eastAsia="zh-CN"/>
        </w:rPr>
        <w:t xml:space="preserve">which </w:t>
      </w:r>
      <w:r w:rsidR="00AC6B3D" w:rsidRPr="00CB113A">
        <w:rPr>
          <w:rFonts w:hint="eastAsia"/>
          <w:lang w:eastAsia="zh-CN"/>
        </w:rPr>
        <w:t>consisted</w:t>
      </w:r>
      <w:r w:rsidR="00995296" w:rsidRPr="00CB113A">
        <w:t xml:space="preserve"> </w:t>
      </w:r>
      <w:r w:rsidR="005E1BA6" w:rsidRPr="00CB113A">
        <w:rPr>
          <w:lang w:eastAsia="zh-CN"/>
        </w:rPr>
        <w:t>by</w:t>
      </w:r>
      <w:r w:rsidR="00995296" w:rsidRPr="00CB113A">
        <w:t xml:space="preserve"> </w:t>
      </w:r>
      <w:proofErr w:type="spellStart"/>
      <w:r w:rsidR="00995296" w:rsidRPr="00CB113A">
        <w:t>spati</w:t>
      </w:r>
      <w:r w:rsidR="005E1BA6" w:rsidRPr="00CB113A">
        <w:rPr>
          <w:lang w:eastAsia="zh-CN"/>
        </w:rPr>
        <w:t>o</w:t>
      </w:r>
      <w:proofErr w:type="spellEnd"/>
      <w:r w:rsidR="005E1BA6" w:rsidRPr="00CB113A">
        <w:rPr>
          <w:lang w:eastAsia="zh-CN"/>
        </w:rPr>
        <w:t>-</w:t>
      </w:r>
      <w:r w:rsidR="00995296" w:rsidRPr="00CB113A">
        <w:t>temporal traffic flow data.</w:t>
      </w:r>
      <w:r w:rsidR="005A18C3" w:rsidRPr="00CB113A">
        <w:t xml:space="preserve"> </w:t>
      </w:r>
      <w:r w:rsidR="005E1BA6" w:rsidRPr="00CB113A">
        <w:rPr>
          <w:lang w:eastAsia="zh-CN"/>
        </w:rPr>
        <w:t xml:space="preserve">Besides, </w:t>
      </w:r>
      <w:r w:rsidR="005E1BA6" w:rsidRPr="00BC0BF8">
        <w:rPr>
          <w:lang w:eastAsia="zh-CN"/>
        </w:rPr>
        <w:t>a</w:t>
      </w:r>
      <w:r w:rsidR="00D26330" w:rsidRPr="00BC0BF8">
        <w:t xml:space="preserve">n input data selection algorithm is introduced to determine the size of </w:t>
      </w:r>
      <w:r w:rsidR="00E044BE" w:rsidRPr="00BC0BF8">
        <w:t xml:space="preserve">the </w:t>
      </w:r>
      <w:r w:rsidR="00D26330" w:rsidRPr="00BC0BF8">
        <w:t xml:space="preserve">input matrix. </w:t>
      </w:r>
      <w:del w:id="29" w:author="Microsoft" w:date="2019-01-25T15:27:00Z">
        <w:r w:rsidR="00910095" w:rsidRPr="00BC0BF8" w:rsidDel="002F3065">
          <w:delText xml:space="preserve">Through the combination of traffic </w:delText>
        </w:r>
        <w:r w:rsidR="001A3456" w:rsidRPr="00BC0BF8" w:rsidDel="002F3065">
          <w:delText xml:space="preserve">analysis based on field </w:delText>
        </w:r>
        <w:r w:rsidR="00910095" w:rsidRPr="00BC0BF8" w:rsidDel="002F3065">
          <w:delText xml:space="preserve">knowledge </w:delText>
        </w:r>
        <w:r w:rsidR="00910095" w:rsidRPr="00BC0BF8" w:rsidDel="002F3065">
          <w:lastRenderedPageBreak/>
          <w:delText xml:space="preserve">and deep learning, the algorithm </w:delText>
        </w:r>
        <w:r w:rsidR="001A3456" w:rsidRPr="00BC0BF8" w:rsidDel="002F3065">
          <w:delText>is expected to</w:delText>
        </w:r>
        <w:r w:rsidR="00B70A7F" w:rsidRPr="00BC0BF8" w:rsidDel="002F3065">
          <w:delText xml:space="preserve"> </w:delText>
        </w:r>
        <w:r w:rsidR="00910095" w:rsidRPr="00BC0BF8" w:rsidDel="002F3065">
          <w:delText>achieve accurate predicti</w:delText>
        </w:r>
        <w:r w:rsidR="00E044BE" w:rsidRPr="00BC0BF8" w:rsidDel="002F3065">
          <w:delText>ve</w:delText>
        </w:r>
        <w:r w:rsidR="00910095" w:rsidRPr="00BC0BF8" w:rsidDel="002F3065">
          <w:delText xml:space="preserve"> performance.</w:delText>
        </w:r>
        <w:r w:rsidR="000A28B4" w:rsidRPr="00BC0BF8" w:rsidDel="002F3065">
          <w:delText xml:space="preserve"> </w:delText>
        </w:r>
      </w:del>
      <w:r w:rsidR="000A28B4" w:rsidRPr="00BC0BF8">
        <w:t xml:space="preserve">The contributions of this paper are </w:t>
      </w:r>
      <w:r w:rsidR="00BC0BF8" w:rsidRPr="00BC0BF8">
        <w:rPr>
          <w:lang w:eastAsia="zh-CN"/>
        </w:rPr>
        <w:t>two</w:t>
      </w:r>
      <w:r w:rsidR="000A28B4" w:rsidRPr="00BC0BF8">
        <w:t>fold</w:t>
      </w:r>
      <w:r w:rsidR="00E044BE" w:rsidRPr="00BC0BF8">
        <w:t xml:space="preserve">. </w:t>
      </w:r>
    </w:p>
    <w:p w14:paraId="686024DA" w14:textId="3BFCAB3D" w:rsidR="007B458F" w:rsidRPr="00B02C1F" w:rsidRDefault="00FF2033" w:rsidP="00B02C1F">
      <w:pPr>
        <w:pStyle w:val="Bulletedlist"/>
        <w:rPr>
          <w:color w:val="FF0000"/>
          <w:lang w:eastAsia="zh-CN"/>
        </w:rPr>
      </w:pPr>
      <w:bookmarkStart w:id="30" w:name="OLE_LINK14"/>
      <w:bookmarkStart w:id="31" w:name="OLE_LINK15"/>
      <w:r>
        <w:rPr>
          <w:color w:val="FF0000"/>
          <w:lang w:eastAsia="zh-CN"/>
        </w:rPr>
        <w:t>A</w:t>
      </w:r>
      <w:r w:rsidR="007E0870" w:rsidRPr="00B02C1F">
        <w:rPr>
          <w:color w:val="FF0000"/>
          <w:lang w:val="en-US"/>
        </w:rPr>
        <w:t xml:space="preserve"> </w:t>
      </w:r>
      <w:r w:rsidR="002579AF">
        <w:rPr>
          <w:color w:val="FF0000"/>
          <w:lang w:val="en-US"/>
        </w:rPr>
        <w:t xml:space="preserve">general </w:t>
      </w:r>
      <w:proofErr w:type="spellStart"/>
      <w:r w:rsidR="007E0870" w:rsidRPr="00B02C1F">
        <w:rPr>
          <w:color w:val="FF0000"/>
          <w:lang w:val="en-US"/>
        </w:rPr>
        <w:t>spatio</w:t>
      </w:r>
      <w:proofErr w:type="spellEnd"/>
      <w:r w:rsidR="007E0870" w:rsidRPr="00B02C1F">
        <w:rPr>
          <w:color w:val="FF0000"/>
          <w:lang w:val="en-US"/>
        </w:rPr>
        <w:t>-temporal feature selection algorithm</w:t>
      </w:r>
      <w:r>
        <w:rPr>
          <w:color w:val="FF0000"/>
          <w:lang w:val="en-US"/>
        </w:rPr>
        <w:t xml:space="preserve"> is proposed</w:t>
      </w:r>
      <w:r w:rsidR="007E0870" w:rsidRPr="00B02C1F">
        <w:rPr>
          <w:color w:val="FF0000"/>
          <w:lang w:val="en-US"/>
        </w:rPr>
        <w:t>.</w:t>
      </w:r>
      <w:r w:rsidR="00DC5055" w:rsidRPr="00B02C1F">
        <w:rPr>
          <w:color w:val="FF0000"/>
        </w:rPr>
        <w:t xml:space="preserve"> </w:t>
      </w:r>
    </w:p>
    <w:p w14:paraId="6C70E7C8" w14:textId="6EF757A0" w:rsidR="00B02C1F" w:rsidRPr="00B02C1F" w:rsidRDefault="00FF2033" w:rsidP="00B02C1F">
      <w:pPr>
        <w:pStyle w:val="Bulletedlist"/>
        <w:rPr>
          <w:color w:val="FF0000"/>
          <w:lang w:val="en-US" w:eastAsia="zh-CN"/>
        </w:rPr>
      </w:pPr>
      <w:r>
        <w:rPr>
          <w:color w:val="FF0000"/>
          <w:lang w:val="en-US" w:eastAsia="zh-CN"/>
        </w:rPr>
        <w:t>A</w:t>
      </w:r>
      <w:r w:rsidR="007E0870" w:rsidRPr="00B02C1F">
        <w:rPr>
          <w:color w:val="FF0000"/>
          <w:lang w:val="en-US"/>
        </w:rPr>
        <w:t xml:space="preserve"> CNN predicti</w:t>
      </w:r>
      <w:r w:rsidR="00B02C1F" w:rsidRPr="00B02C1F">
        <w:rPr>
          <w:rFonts w:hint="eastAsia"/>
          <w:color w:val="FF0000"/>
          <w:lang w:val="en-US" w:eastAsia="zh-CN"/>
        </w:rPr>
        <w:t>ve</w:t>
      </w:r>
      <w:r w:rsidR="007E0870" w:rsidRPr="00B02C1F">
        <w:rPr>
          <w:color w:val="FF0000"/>
          <w:lang w:val="en-US"/>
        </w:rPr>
        <w:t xml:space="preserve"> model based on </w:t>
      </w:r>
      <w:proofErr w:type="spellStart"/>
      <w:r w:rsidR="007E0870" w:rsidRPr="00B02C1F">
        <w:rPr>
          <w:color w:val="FF0000"/>
          <w:lang w:val="en-US"/>
        </w:rPr>
        <w:t>spatio</w:t>
      </w:r>
      <w:proofErr w:type="spellEnd"/>
      <w:r w:rsidR="007E0870" w:rsidRPr="00B02C1F">
        <w:rPr>
          <w:color w:val="FF0000"/>
          <w:lang w:val="en-US"/>
        </w:rPr>
        <w:t>-temporal</w:t>
      </w:r>
      <w:r w:rsidR="00BC0BF8" w:rsidRPr="00B02C1F">
        <w:rPr>
          <w:rFonts w:hint="eastAsia"/>
          <w:color w:val="FF0000"/>
          <w:lang w:val="en-US" w:eastAsia="zh-CN"/>
        </w:rPr>
        <w:t xml:space="preserve"> </w:t>
      </w:r>
      <w:r w:rsidR="007E0870" w:rsidRPr="00B02C1F">
        <w:rPr>
          <w:color w:val="FF0000"/>
          <w:lang w:val="en-US"/>
        </w:rPr>
        <w:t>correlations</w:t>
      </w:r>
      <w:r>
        <w:rPr>
          <w:color w:val="FF0000"/>
          <w:lang w:val="en-US"/>
        </w:rPr>
        <w:t xml:space="preserve"> is proposed</w:t>
      </w:r>
      <w:r w:rsidR="007E0870" w:rsidRPr="00B02C1F">
        <w:rPr>
          <w:color w:val="FF0000"/>
          <w:lang w:val="en-US"/>
        </w:rPr>
        <w:t>.</w:t>
      </w:r>
      <w:r w:rsidR="00451CC5" w:rsidRPr="00B02C1F">
        <w:rPr>
          <w:color w:val="FF0000"/>
          <w:lang w:val="en-US" w:eastAsia="zh-CN"/>
        </w:rPr>
        <w:t xml:space="preserve"> </w:t>
      </w:r>
    </w:p>
    <w:p w14:paraId="22EBC512" w14:textId="617F9D63" w:rsidR="00AD25EA" w:rsidDel="002D228F" w:rsidRDefault="00AD25EA" w:rsidP="00C42A7D">
      <w:pPr>
        <w:pStyle w:val="Newparagraph"/>
        <w:rPr>
          <w:del w:id="32" w:author="Microsoft" w:date="2019-01-25T15:04:00Z"/>
          <w:color w:val="FF0000"/>
          <w:lang w:val="en-US" w:eastAsia="zh-CN"/>
        </w:rPr>
      </w:pPr>
      <w:del w:id="33" w:author="Microsoft" w:date="2019-01-25T15:04:00Z">
        <w:r w:rsidDel="002D228F">
          <w:rPr>
            <w:rFonts w:hint="eastAsia"/>
            <w:color w:val="FF0000"/>
            <w:lang w:val="en-US" w:eastAsia="zh-CN"/>
          </w:rPr>
          <w:delText>（下面两段只写具体的做法和贡献</w:delText>
        </w:r>
        <w:r w:rsidR="006012BA" w:rsidDel="002D228F">
          <w:rPr>
            <w:rFonts w:hint="eastAsia"/>
            <w:color w:val="FF0000"/>
            <w:lang w:val="en-US" w:eastAsia="zh-CN"/>
          </w:rPr>
          <w:delText>，删除套话</w:delText>
        </w:r>
        <w:r w:rsidDel="002D228F">
          <w:rPr>
            <w:rFonts w:hint="eastAsia"/>
            <w:color w:val="FF0000"/>
            <w:lang w:val="en-US" w:eastAsia="zh-CN"/>
          </w:rPr>
          <w:delText>）</w:delText>
        </w:r>
      </w:del>
    </w:p>
    <w:p w14:paraId="30773B5E" w14:textId="39464C09" w:rsidR="00B02C1F" w:rsidRDefault="00B21606" w:rsidP="00C42A7D">
      <w:pPr>
        <w:pStyle w:val="Newparagraph"/>
        <w:rPr>
          <w:lang w:val="en-US" w:eastAsia="zh-CN"/>
        </w:rPr>
      </w:pPr>
      <w:r>
        <w:rPr>
          <w:rFonts w:hint="eastAsia"/>
          <w:color w:val="FF0000"/>
          <w:lang w:val="en-US" w:eastAsia="zh-CN"/>
        </w:rPr>
        <w:t>For the first point, a</w:t>
      </w:r>
      <w:r w:rsidR="00B02C1F" w:rsidRPr="00DC5055">
        <w:rPr>
          <w:color w:val="FF0000"/>
          <w:lang w:val="en-US"/>
        </w:rPr>
        <w:t xml:space="preserve">s described in </w:t>
      </w:r>
      <w:r w:rsidR="004C1A2F">
        <w:rPr>
          <w:color w:val="FF0000"/>
          <w:lang w:val="en-US"/>
        </w:rPr>
        <w:t>I</w:t>
      </w:r>
      <w:r w:rsidR="00B02C1F" w:rsidRPr="00DC5055">
        <w:rPr>
          <w:color w:val="FF0000"/>
          <w:lang w:val="en-US"/>
        </w:rPr>
        <w:t xml:space="preserve">ntroduction section, the traffic flow </w:t>
      </w:r>
      <w:r w:rsidR="004C1A2F">
        <w:rPr>
          <w:color w:val="FF0000"/>
          <w:lang w:val="en-US"/>
        </w:rPr>
        <w:t xml:space="preserve">always </w:t>
      </w:r>
      <w:r w:rsidR="00B02C1F" w:rsidRPr="00DC5055">
        <w:rPr>
          <w:color w:val="FF0000"/>
          <w:lang w:val="en-US"/>
        </w:rPr>
        <w:t xml:space="preserve">contains rich </w:t>
      </w:r>
      <w:proofErr w:type="spellStart"/>
      <w:r w:rsidR="00B02C1F" w:rsidRPr="00DC5055">
        <w:rPr>
          <w:color w:val="FF0000"/>
          <w:lang w:val="en-US"/>
        </w:rPr>
        <w:t>spatio</w:t>
      </w:r>
      <w:proofErr w:type="spellEnd"/>
      <w:r w:rsidR="00B02C1F" w:rsidRPr="00DC5055">
        <w:rPr>
          <w:color w:val="FF0000"/>
          <w:lang w:val="en-US"/>
        </w:rPr>
        <w:t>-temporal characteristics</w:t>
      </w:r>
      <w:r w:rsidR="00274D2B">
        <w:rPr>
          <w:color w:val="FF0000"/>
          <w:lang w:val="en-US" w:eastAsia="zh-CN"/>
        </w:rPr>
        <w:t xml:space="preserve">. </w:t>
      </w:r>
      <w:del w:id="34" w:author="Microsoft" w:date="2019-01-25T15:28:00Z">
        <w:r w:rsidR="00274D2B" w:rsidDel="002F3065">
          <w:rPr>
            <w:color w:val="FF0000"/>
            <w:lang w:val="en-US" w:eastAsia="zh-CN"/>
          </w:rPr>
          <w:delText>Obviously,</w:delText>
        </w:r>
        <w:r w:rsidR="00B02C1F" w:rsidDel="002F3065">
          <w:rPr>
            <w:rFonts w:hint="eastAsia"/>
            <w:color w:val="FF0000"/>
            <w:lang w:val="en-US" w:eastAsia="zh-CN"/>
          </w:rPr>
          <w:delText xml:space="preserve"> </w:delText>
        </w:r>
        <w:r w:rsidR="00274D2B" w:rsidDel="002F3065">
          <w:rPr>
            <w:color w:val="FF0000"/>
            <w:lang w:val="en-US"/>
          </w:rPr>
          <w:delText>t</w:delText>
        </w:r>
        <w:r w:rsidR="00B02C1F" w:rsidRPr="006A5F5B" w:rsidDel="002F3065">
          <w:rPr>
            <w:color w:val="FF0000"/>
            <w:lang w:val="en-US"/>
          </w:rPr>
          <w:delText xml:space="preserve">he prediction algorithm considering </w:delText>
        </w:r>
        <w:r w:rsidR="00AC6B3D" w:rsidDel="002F3065">
          <w:rPr>
            <w:rFonts w:hint="eastAsia"/>
            <w:color w:val="FF0000"/>
            <w:lang w:val="en-US" w:eastAsia="zh-CN"/>
          </w:rPr>
          <w:delText>one-</w:delText>
        </w:r>
        <w:r w:rsidR="00B02C1F" w:rsidRPr="006A5F5B" w:rsidDel="002F3065">
          <w:rPr>
            <w:color w:val="FF0000"/>
            <w:lang w:val="en-US"/>
          </w:rPr>
          <w:delText>dimensional data will lose the distribution and transition relationship of the traffic flow, which limits the improvement of prediction accuracy.</w:delText>
        </w:r>
        <w:r w:rsidR="00B02C1F" w:rsidDel="002F3065">
          <w:rPr>
            <w:rFonts w:hint="eastAsia"/>
            <w:color w:val="FF0000"/>
            <w:lang w:val="en-US" w:eastAsia="zh-CN"/>
          </w:rPr>
          <w:delText xml:space="preserve"> </w:delText>
        </w:r>
      </w:del>
      <w:r w:rsidR="00274D2B">
        <w:rPr>
          <w:color w:val="FF0000"/>
          <w:lang w:val="en-US" w:eastAsia="zh-CN"/>
        </w:rPr>
        <w:t>Therefore,</w:t>
      </w:r>
      <w:r w:rsidR="00274D2B">
        <w:rPr>
          <w:rFonts w:hint="eastAsia"/>
          <w:color w:val="FF0000"/>
          <w:lang w:val="en-US" w:eastAsia="zh-CN"/>
        </w:rPr>
        <w:t xml:space="preserve"> h</w:t>
      </w:r>
      <w:r w:rsidR="00274D2B" w:rsidRPr="006A5F5B">
        <w:rPr>
          <w:color w:val="FF0000"/>
          <w:lang w:val="en-US" w:eastAsia="zh-CN"/>
        </w:rPr>
        <w:t xml:space="preserve">ow to effectively use </w:t>
      </w:r>
      <w:r w:rsidR="00274D2B">
        <w:rPr>
          <w:color w:val="FF0000"/>
          <w:lang w:val="en-US" w:eastAsia="zh-CN"/>
        </w:rPr>
        <w:t>these data is worth studying</w:t>
      </w:r>
      <w:r w:rsidR="00274D2B" w:rsidRPr="00DC5055">
        <w:rPr>
          <w:color w:val="FF0000"/>
          <w:lang w:val="en-US"/>
        </w:rPr>
        <w:t>.</w:t>
      </w:r>
      <w:r w:rsidR="00B02C1F" w:rsidRPr="00DC5055">
        <w:t xml:space="preserve"> </w:t>
      </w:r>
      <w:r w:rsidR="00B02C1F" w:rsidRPr="00DC5055">
        <w:rPr>
          <w:color w:val="FF0000"/>
          <w:lang w:val="en-US"/>
        </w:rPr>
        <w:t xml:space="preserve">In this paper, by verifying the influence of input </w:t>
      </w:r>
      <w:proofErr w:type="spellStart"/>
      <w:r w:rsidR="00B02C1F" w:rsidRPr="00DC5055">
        <w:rPr>
          <w:color w:val="FF0000"/>
          <w:lang w:val="en-US"/>
        </w:rPr>
        <w:t>spatio</w:t>
      </w:r>
      <w:proofErr w:type="spellEnd"/>
      <w:r w:rsidR="002E2A13">
        <w:rPr>
          <w:color w:val="FF0000"/>
          <w:lang w:val="en-US"/>
        </w:rPr>
        <w:t>-</w:t>
      </w:r>
      <w:r w:rsidR="00B02C1F" w:rsidRPr="00DC5055">
        <w:rPr>
          <w:color w:val="FF0000"/>
          <w:lang w:val="en-US"/>
        </w:rPr>
        <w:t xml:space="preserve">temporal data on prediction accuracy, an algorithm for input </w:t>
      </w:r>
      <w:proofErr w:type="spellStart"/>
      <w:r w:rsidR="00B02C1F" w:rsidRPr="00DC5055">
        <w:rPr>
          <w:color w:val="FF0000"/>
          <w:lang w:val="en-US"/>
        </w:rPr>
        <w:t>spatio</w:t>
      </w:r>
      <w:proofErr w:type="spellEnd"/>
      <w:r w:rsidR="002E2A13">
        <w:rPr>
          <w:color w:val="FF0000"/>
          <w:lang w:val="en-US"/>
        </w:rPr>
        <w:t>-</w:t>
      </w:r>
      <w:r w:rsidR="00B02C1F" w:rsidRPr="00DC5055">
        <w:rPr>
          <w:color w:val="FF0000"/>
          <w:lang w:val="en-US"/>
        </w:rPr>
        <w:t>temporal data selection is proposed.</w:t>
      </w:r>
      <w:r w:rsidR="00B02C1F" w:rsidRPr="00DC5055">
        <w:t xml:space="preserve"> </w:t>
      </w:r>
      <w:ins w:id="35" w:author="Microsoft" w:date="2019-01-25T15:03:00Z">
        <w:r w:rsidR="002D228F" w:rsidRPr="00F67DDC">
          <w:rPr>
            <w:lang w:eastAsia="zh-CN"/>
          </w:rPr>
          <w:t xml:space="preserve">According to the performance of the prediction algorithm on the verification set, STFSA obtains the input data size that makes the corresponding prediction model obtain high </w:t>
        </w:r>
        <w:r w:rsidR="002D228F" w:rsidRPr="00F67DDC">
          <w:rPr>
            <w:rFonts w:hint="eastAsia"/>
            <w:lang w:eastAsia="zh-CN"/>
          </w:rPr>
          <w:t>p</w:t>
        </w:r>
        <w:r w:rsidR="002D228F" w:rsidRPr="00F67DDC">
          <w:rPr>
            <w:lang w:eastAsia="zh-CN"/>
          </w:rPr>
          <w:t>rediction accuracy</w:t>
        </w:r>
        <w:r w:rsidR="002D228F" w:rsidRPr="00F67DDC">
          <w:rPr>
            <w:rFonts w:hint="eastAsia"/>
            <w:lang w:eastAsia="zh-CN"/>
          </w:rPr>
          <w:t xml:space="preserve"> </w:t>
        </w:r>
        <w:r w:rsidR="002D228F" w:rsidRPr="00F67DDC">
          <w:rPr>
            <w:lang w:eastAsia="zh-CN"/>
          </w:rPr>
          <w:t xml:space="preserve">by searching the input data </w:t>
        </w:r>
        <w:r w:rsidR="002D228F" w:rsidRPr="00F67DDC">
          <w:rPr>
            <w:rFonts w:hint="eastAsia"/>
            <w:lang w:eastAsia="zh-CN"/>
          </w:rPr>
          <w:t xml:space="preserve">temporal </w:t>
        </w:r>
        <w:r w:rsidR="002D228F" w:rsidRPr="00F67DDC">
          <w:rPr>
            <w:lang w:eastAsia="zh-CN"/>
          </w:rPr>
          <w:t>length and spa</w:t>
        </w:r>
        <w:r w:rsidR="002D228F" w:rsidRPr="00F67DDC">
          <w:rPr>
            <w:rFonts w:hint="eastAsia"/>
            <w:lang w:eastAsia="zh-CN"/>
          </w:rPr>
          <w:t>tial</w:t>
        </w:r>
        <w:r w:rsidR="002D228F" w:rsidRPr="00F67DDC">
          <w:rPr>
            <w:lang w:eastAsia="zh-CN"/>
          </w:rPr>
          <w:t xml:space="preserve"> length.</w:t>
        </w:r>
      </w:ins>
      <w:del w:id="36" w:author="Microsoft" w:date="2019-01-25T15:03:00Z">
        <w:r w:rsidR="000562DF" w:rsidDel="002D228F">
          <w:delText>(</w:delText>
        </w:r>
        <w:r w:rsidR="000562DF" w:rsidDel="002D228F">
          <w:rPr>
            <w:rFonts w:hint="eastAsia"/>
            <w:lang w:eastAsia="zh-CN"/>
          </w:rPr>
          <w:delText>如何做</w:delText>
        </w:r>
        <w:r w:rsidR="000562DF" w:rsidDel="002D228F">
          <w:delText>)</w:delText>
        </w:r>
      </w:del>
      <w:r w:rsidR="00B02C1F" w:rsidRPr="00DC5055">
        <w:rPr>
          <w:color w:val="FF0000"/>
          <w:lang w:val="en-US"/>
        </w:rPr>
        <w:t>It can</w:t>
      </w:r>
      <w:r w:rsidR="00AC6B3D">
        <w:rPr>
          <w:rFonts w:hint="eastAsia"/>
          <w:color w:val="FF0000"/>
          <w:lang w:val="en-US" w:eastAsia="zh-CN"/>
        </w:rPr>
        <w:t xml:space="preserve"> minimize the error</w:t>
      </w:r>
      <w:r w:rsidR="00B02C1F" w:rsidRPr="00DC5055">
        <w:rPr>
          <w:color w:val="FF0000"/>
          <w:lang w:val="en-US"/>
        </w:rPr>
        <w:t xml:space="preserve"> of the model prediction and the effectiveness of the prediction algorithm </w:t>
      </w:r>
      <w:r w:rsidR="00B02C1F">
        <w:rPr>
          <w:rFonts w:hint="eastAsia"/>
          <w:color w:val="FF0000"/>
          <w:lang w:val="en-US" w:eastAsia="zh-CN"/>
        </w:rPr>
        <w:t>with</w:t>
      </w:r>
      <w:r w:rsidR="00B02C1F" w:rsidRPr="00DC5055">
        <w:rPr>
          <w:color w:val="FF0000"/>
          <w:lang w:val="en-US"/>
        </w:rPr>
        <w:t>in an acceptable computation time.</w:t>
      </w:r>
      <w:r w:rsidR="00C5782F">
        <w:rPr>
          <w:color w:val="FF0000"/>
          <w:lang w:val="en-US"/>
        </w:rPr>
        <w:t xml:space="preserve"> The proposed </w:t>
      </w:r>
      <w:proofErr w:type="spellStart"/>
      <w:r w:rsidR="00C5782F">
        <w:rPr>
          <w:color w:val="FF0000"/>
          <w:lang w:val="en-US"/>
        </w:rPr>
        <w:t>spatio</w:t>
      </w:r>
      <w:proofErr w:type="spellEnd"/>
      <w:r w:rsidR="00C5782F">
        <w:rPr>
          <w:color w:val="FF0000"/>
          <w:lang w:val="en-US"/>
        </w:rPr>
        <w:t>-temporal selection algorithm can be adopted in different traffic scenarios.</w:t>
      </w:r>
    </w:p>
    <w:p w14:paraId="08CA0466" w14:textId="737ED06D" w:rsidR="007B458F" w:rsidRPr="00BC0BF8" w:rsidRDefault="00B21606" w:rsidP="00C42A7D">
      <w:pPr>
        <w:pStyle w:val="Newparagraph"/>
        <w:rPr>
          <w:color w:val="FF0000"/>
          <w:lang w:eastAsia="zh-CN"/>
        </w:rPr>
      </w:pPr>
      <w:r>
        <w:rPr>
          <w:rFonts w:hint="eastAsia"/>
          <w:color w:val="FF0000"/>
          <w:lang w:val="en-US" w:eastAsia="zh-CN"/>
        </w:rPr>
        <w:t xml:space="preserve">For the second point, </w:t>
      </w:r>
      <w:del w:id="37" w:author="Microsoft" w:date="2019-01-25T15:31:00Z">
        <w:r w:rsidR="001C6B18" w:rsidDel="002F3065">
          <w:rPr>
            <w:color w:val="FF0000"/>
            <w:lang w:val="en-US" w:eastAsia="zh-CN"/>
          </w:rPr>
          <w:delText xml:space="preserve">although </w:delText>
        </w:r>
        <w:r w:rsidDel="002F3065">
          <w:rPr>
            <w:rFonts w:hint="eastAsia"/>
            <w:color w:val="FF0000"/>
            <w:lang w:val="en-US" w:eastAsia="zh-CN"/>
          </w:rPr>
          <w:delText>t</w:delText>
        </w:r>
        <w:r w:rsidR="00451CC5" w:rsidRPr="00451CC5" w:rsidDel="002F3065">
          <w:rPr>
            <w:color w:val="FF0000"/>
            <w:lang w:val="en-US"/>
          </w:rPr>
          <w:delText>he deep learning method can efficiently deal with the multi-dimensional, large-scale, complex nonlinear relationship of traffic data</w:delText>
        </w:r>
        <w:r w:rsidR="005238F3" w:rsidDel="002F3065">
          <w:rPr>
            <w:color w:val="FF0000"/>
            <w:lang w:val="en-US"/>
          </w:rPr>
          <w:delText xml:space="preserve">, it is still difficult to handle a practical task in a precise way from a great number of </w:delText>
        </w:r>
        <w:r w:rsidR="005238F3" w:rsidDel="002F3065">
          <w:rPr>
            <w:color w:val="FF0000"/>
            <w:lang w:val="en-US"/>
          </w:rPr>
          <w:lastRenderedPageBreak/>
          <w:delText xml:space="preserve">data </w:delText>
        </w:r>
        <w:r w:rsidR="005548B3" w:rsidDel="002F3065">
          <w:rPr>
            <w:color w:val="FF0000"/>
            <w:lang w:val="en-US"/>
          </w:rPr>
          <w:delText xml:space="preserve">because of </w:delText>
        </w:r>
        <w:r w:rsidR="00C2016E" w:rsidDel="002F3065">
          <w:rPr>
            <w:color w:val="FF0000"/>
            <w:lang w:val="en-US"/>
          </w:rPr>
          <w:delText>lacking</w:delText>
        </w:r>
        <w:r w:rsidR="005548B3" w:rsidDel="002F3065">
          <w:rPr>
            <w:color w:val="FF0000"/>
            <w:lang w:val="en-US"/>
          </w:rPr>
          <w:delText xml:space="preserve"> field knowledge</w:delText>
        </w:r>
        <w:r w:rsidR="00451CC5" w:rsidRPr="00451CC5" w:rsidDel="002F3065">
          <w:rPr>
            <w:color w:val="FF0000"/>
            <w:lang w:val="en-US"/>
          </w:rPr>
          <w:delText xml:space="preserve">. </w:delText>
        </w:r>
        <w:r w:rsidR="00451CC5" w:rsidRPr="00451CC5" w:rsidDel="002F3065">
          <w:rPr>
            <w:rFonts w:hint="eastAsia"/>
            <w:color w:val="FF0000"/>
            <w:lang w:val="en-US"/>
          </w:rPr>
          <w:delText xml:space="preserve">In this paper, </w:delText>
        </w:r>
      </w:del>
      <w:r w:rsidR="00783AD6">
        <w:rPr>
          <w:color w:val="FF0000"/>
          <w:lang w:val="en-US" w:eastAsia="zh-CN"/>
        </w:rPr>
        <w:t>a</w:t>
      </w:r>
      <w:r w:rsidR="00783AD6" w:rsidRPr="00B02C1F">
        <w:rPr>
          <w:color w:val="FF0000"/>
          <w:lang w:val="en-US"/>
        </w:rPr>
        <w:t xml:space="preserve"> CNN predicti</w:t>
      </w:r>
      <w:r w:rsidR="00783AD6" w:rsidRPr="00B02C1F">
        <w:rPr>
          <w:rFonts w:hint="eastAsia"/>
          <w:color w:val="FF0000"/>
          <w:lang w:val="en-US" w:eastAsia="zh-CN"/>
        </w:rPr>
        <w:t>ve</w:t>
      </w:r>
      <w:r w:rsidR="00783AD6" w:rsidRPr="00B02C1F">
        <w:rPr>
          <w:color w:val="FF0000"/>
          <w:lang w:val="en-US"/>
        </w:rPr>
        <w:t xml:space="preserve"> model based on </w:t>
      </w:r>
      <w:proofErr w:type="spellStart"/>
      <w:r w:rsidR="00783AD6" w:rsidRPr="00B02C1F">
        <w:rPr>
          <w:color w:val="FF0000"/>
          <w:lang w:val="en-US"/>
        </w:rPr>
        <w:t>spatio</w:t>
      </w:r>
      <w:proofErr w:type="spellEnd"/>
      <w:r w:rsidR="00783AD6" w:rsidRPr="00B02C1F">
        <w:rPr>
          <w:color w:val="FF0000"/>
          <w:lang w:val="en-US"/>
        </w:rPr>
        <w:t>-temporal</w:t>
      </w:r>
      <w:r w:rsidR="00783AD6" w:rsidRPr="00B02C1F">
        <w:rPr>
          <w:rFonts w:hint="eastAsia"/>
          <w:color w:val="FF0000"/>
          <w:lang w:val="en-US" w:eastAsia="zh-CN"/>
        </w:rPr>
        <w:t xml:space="preserve"> </w:t>
      </w:r>
      <w:r w:rsidR="00783AD6" w:rsidRPr="00B02C1F">
        <w:rPr>
          <w:color w:val="FF0000"/>
          <w:lang w:val="en-US"/>
        </w:rPr>
        <w:t>correlations</w:t>
      </w:r>
      <w:r w:rsidR="00783AD6">
        <w:rPr>
          <w:color w:val="FF0000"/>
          <w:lang w:val="en-US"/>
        </w:rPr>
        <w:t xml:space="preserve"> is proposed. Firstly, </w:t>
      </w:r>
      <w:r w:rsidR="00E34452">
        <w:rPr>
          <w:color w:val="FF0000"/>
          <w:lang w:val="en-US"/>
        </w:rPr>
        <w:t xml:space="preserve">the </w:t>
      </w:r>
      <w:proofErr w:type="spellStart"/>
      <w:r w:rsidR="00451CC5" w:rsidRPr="00451CC5">
        <w:rPr>
          <w:rFonts w:hint="eastAsia"/>
          <w:color w:val="FF0000"/>
          <w:lang w:val="en-US"/>
        </w:rPr>
        <w:t>spat</w:t>
      </w:r>
      <w:r w:rsidR="00AC6B3D">
        <w:rPr>
          <w:rFonts w:hint="eastAsia"/>
          <w:color w:val="FF0000"/>
          <w:lang w:val="en-US" w:eastAsia="zh-CN"/>
        </w:rPr>
        <w:t>i</w:t>
      </w:r>
      <w:r w:rsidR="00451CC5" w:rsidRPr="00451CC5">
        <w:rPr>
          <w:rFonts w:hint="eastAsia"/>
          <w:color w:val="FF0000"/>
          <w:lang w:val="en-US"/>
        </w:rPr>
        <w:t>o</w:t>
      </w:r>
      <w:proofErr w:type="spellEnd"/>
      <w:r w:rsidR="00451CC5" w:rsidRPr="00451CC5">
        <w:rPr>
          <w:rFonts w:hint="eastAsia"/>
          <w:color w:val="FF0000"/>
          <w:lang w:val="en-US"/>
        </w:rPr>
        <w:t>-temporal</w:t>
      </w:r>
      <w:r w:rsidR="00451CC5" w:rsidRPr="00451CC5">
        <w:rPr>
          <w:color w:val="FF0000"/>
          <w:lang w:val="en-US"/>
        </w:rPr>
        <w:t xml:space="preserve"> traffic data </w:t>
      </w:r>
      <w:r w:rsidR="00E34452">
        <w:rPr>
          <w:color w:val="FF0000"/>
          <w:lang w:val="en-US"/>
        </w:rPr>
        <w:t xml:space="preserve">is transformed </w:t>
      </w:r>
      <w:r w:rsidR="00451CC5" w:rsidRPr="00451CC5">
        <w:rPr>
          <w:color w:val="FF0000"/>
          <w:lang w:val="en-US"/>
        </w:rPr>
        <w:t xml:space="preserve">into </w:t>
      </w:r>
      <w:r w:rsidR="00451CC5" w:rsidRPr="00451CC5">
        <w:rPr>
          <w:rFonts w:hint="eastAsia"/>
          <w:color w:val="FF0000"/>
          <w:lang w:val="en-US"/>
        </w:rPr>
        <w:t>grid</w:t>
      </w:r>
      <w:r w:rsidR="00451CC5" w:rsidRPr="00451CC5">
        <w:rPr>
          <w:color w:val="FF0000"/>
          <w:lang w:val="en-US"/>
        </w:rPr>
        <w:t xml:space="preserve"> data suitable for convolutional neural network processing.</w:t>
      </w:r>
      <w:r w:rsidR="00451CC5" w:rsidRPr="00451CC5">
        <w:rPr>
          <w:rFonts w:hint="eastAsia"/>
          <w:color w:val="FF0000"/>
          <w:lang w:val="en-US"/>
        </w:rPr>
        <w:t xml:space="preserve"> </w:t>
      </w:r>
      <w:r w:rsidR="00451CC5" w:rsidRPr="00451CC5">
        <w:rPr>
          <w:color w:val="FF0000"/>
          <w:lang w:val="en-US"/>
        </w:rPr>
        <w:t>In addition, we elaborated on the loss function construction method for noisy traffic flow data. The operation process of the convolutional neural network and the selection of the model hyper</w:t>
      </w:r>
      <w:r w:rsidR="00451CC5" w:rsidRPr="00451CC5">
        <w:rPr>
          <w:rFonts w:hint="eastAsia"/>
          <w:color w:val="FF0000"/>
          <w:lang w:val="en-US"/>
        </w:rPr>
        <w:t>-</w:t>
      </w:r>
      <w:r w:rsidR="00451CC5" w:rsidRPr="00451CC5">
        <w:rPr>
          <w:color w:val="FF0000"/>
          <w:lang w:val="en-US"/>
        </w:rPr>
        <w:t>parameters are analyzed, and the detailed parameter configuration in the proposed algorithm is given.</w:t>
      </w:r>
      <w:r w:rsidR="00451CC5" w:rsidRPr="00451CC5">
        <w:rPr>
          <w:rFonts w:hint="eastAsia"/>
          <w:color w:val="FF0000"/>
          <w:lang w:val="en-US"/>
        </w:rPr>
        <w:t xml:space="preserve"> Finally</w:t>
      </w:r>
      <w:r w:rsidR="00AC6B3D">
        <w:rPr>
          <w:rFonts w:hint="eastAsia"/>
          <w:color w:val="FF0000"/>
          <w:lang w:val="en-US" w:eastAsia="zh-CN"/>
        </w:rPr>
        <w:t>,</w:t>
      </w:r>
      <w:r w:rsidR="00451CC5" w:rsidRPr="00451CC5">
        <w:rPr>
          <w:rFonts w:hint="eastAsia"/>
          <w:color w:val="FF0000"/>
          <w:lang w:val="en-US"/>
        </w:rPr>
        <w:t xml:space="preserve"> compa</w:t>
      </w:r>
      <w:r w:rsidR="00AC6B3D">
        <w:rPr>
          <w:rFonts w:hint="eastAsia"/>
          <w:color w:val="FF0000"/>
          <w:lang w:val="en-US" w:eastAsia="zh-CN"/>
        </w:rPr>
        <w:t>red</w:t>
      </w:r>
      <w:r w:rsidR="00451CC5" w:rsidRPr="00451CC5">
        <w:rPr>
          <w:rFonts w:hint="eastAsia"/>
          <w:color w:val="FF0000"/>
          <w:lang w:val="en-US"/>
        </w:rPr>
        <w:t xml:space="preserve"> to other baseline models, the prediction accuracy of the proposed model turns out to be more efficient </w:t>
      </w:r>
      <w:r w:rsidR="008629B8">
        <w:rPr>
          <w:color w:val="FF0000"/>
          <w:lang w:val="en-US"/>
        </w:rPr>
        <w:t xml:space="preserve">by </w:t>
      </w:r>
      <w:r w:rsidR="00451CC5" w:rsidRPr="00451CC5">
        <w:rPr>
          <w:rFonts w:hint="eastAsia"/>
          <w:color w:val="FF0000"/>
          <w:lang w:val="en-US"/>
        </w:rPr>
        <w:t>learn</w:t>
      </w:r>
      <w:r w:rsidR="008629B8">
        <w:rPr>
          <w:color w:val="FF0000"/>
          <w:lang w:val="en-US"/>
        </w:rPr>
        <w:t>ing</w:t>
      </w:r>
      <w:r w:rsidR="00451CC5" w:rsidRPr="00451CC5">
        <w:rPr>
          <w:rFonts w:hint="eastAsia"/>
          <w:color w:val="FF0000"/>
          <w:lang w:val="en-US"/>
        </w:rPr>
        <w:t xml:space="preserve"> </w:t>
      </w:r>
      <w:proofErr w:type="spellStart"/>
      <w:r w:rsidR="00451CC5" w:rsidRPr="00451CC5">
        <w:rPr>
          <w:rFonts w:hint="eastAsia"/>
          <w:color w:val="FF0000"/>
          <w:lang w:val="en-US"/>
        </w:rPr>
        <w:t>spatio</w:t>
      </w:r>
      <w:proofErr w:type="spellEnd"/>
      <w:r w:rsidR="00451CC5" w:rsidRPr="00451CC5">
        <w:rPr>
          <w:rFonts w:hint="eastAsia"/>
          <w:color w:val="FF0000"/>
          <w:lang w:val="en-US"/>
        </w:rPr>
        <w:t>-temporal feature.</w:t>
      </w:r>
    </w:p>
    <w:bookmarkEnd w:id="30"/>
    <w:bookmarkEnd w:id="31"/>
    <w:p w14:paraId="15609350" w14:textId="69B9AEF1" w:rsidR="00F1582B" w:rsidRDefault="009B3046" w:rsidP="00C42A7D">
      <w:pPr>
        <w:pStyle w:val="Newparagraph"/>
        <w:rPr>
          <w:lang w:eastAsia="zh-CN"/>
        </w:rPr>
      </w:pPr>
      <w:r w:rsidRPr="00BC0BF8">
        <w:t xml:space="preserve">The rest of this paper is organized as follows. </w:t>
      </w:r>
      <w:r w:rsidR="00717577" w:rsidRPr="00BC0BF8">
        <w:rPr>
          <w:color w:val="FF0000"/>
          <w:lang w:eastAsia="zh-CN"/>
        </w:rPr>
        <w:t>The traffic prediction problem definition and our</w:t>
      </w:r>
      <w:r w:rsidR="00283B5A" w:rsidRPr="00BC0BF8">
        <w:rPr>
          <w:color w:val="FF0000"/>
        </w:rPr>
        <w:t xml:space="preserve"> </w:t>
      </w:r>
      <w:r w:rsidR="00717577" w:rsidRPr="00BC0BF8">
        <w:rPr>
          <w:color w:val="FF0000"/>
          <w:lang w:eastAsia="zh-CN"/>
        </w:rPr>
        <w:t xml:space="preserve">proposed prediction framework are given </w:t>
      </w:r>
      <w:r w:rsidR="00283B5A" w:rsidRPr="00BC0BF8">
        <w:t xml:space="preserve">in </w:t>
      </w:r>
      <w:r w:rsidR="003219E1" w:rsidRPr="00BC0BF8">
        <w:t>S</w:t>
      </w:r>
      <w:r w:rsidR="00283B5A" w:rsidRPr="00BC0BF8">
        <w:t>ection</w:t>
      </w:r>
      <w:r w:rsidRPr="00BC0BF8">
        <w:t xml:space="preserve"> </w:t>
      </w:r>
      <w:r w:rsidR="00717577" w:rsidRPr="00BC0BF8">
        <w:rPr>
          <w:lang w:eastAsia="zh-CN"/>
        </w:rPr>
        <w:t>2.1</w:t>
      </w:r>
      <w:r w:rsidR="003219E1" w:rsidRPr="00BC0BF8">
        <w:t xml:space="preserve">. In Section </w:t>
      </w:r>
      <w:r w:rsidR="00717577" w:rsidRPr="00BC0BF8">
        <w:rPr>
          <w:lang w:eastAsia="zh-CN"/>
        </w:rPr>
        <w:t>2.2</w:t>
      </w:r>
      <w:r w:rsidR="003219E1" w:rsidRPr="00BC0BF8">
        <w:t xml:space="preserve">, </w:t>
      </w:r>
      <w:r w:rsidR="00717577" w:rsidRPr="00CB113A">
        <w:rPr>
          <w:lang w:eastAsia="zh-CN"/>
        </w:rPr>
        <w:t xml:space="preserve">the </w:t>
      </w:r>
      <w:r w:rsidR="00CB113A" w:rsidRPr="00CB113A">
        <w:rPr>
          <w:rFonts w:hint="eastAsia"/>
          <w:lang w:eastAsia="zh-CN"/>
        </w:rPr>
        <w:t>CNN</w:t>
      </w:r>
      <w:r w:rsidR="00717577" w:rsidRPr="00BC0BF8">
        <w:rPr>
          <w:color w:val="FF0000"/>
          <w:lang w:eastAsia="zh-CN"/>
        </w:rPr>
        <w:t xml:space="preserve"> </w:t>
      </w:r>
      <w:r w:rsidR="00717577" w:rsidRPr="00BC0BF8">
        <w:rPr>
          <w:lang w:eastAsia="zh-CN"/>
        </w:rPr>
        <w:t>is</w:t>
      </w:r>
      <w:r w:rsidR="003219E1" w:rsidRPr="00BC0BF8">
        <w:t xml:space="preserve"> introduced</w:t>
      </w:r>
      <w:r w:rsidR="00E044BE" w:rsidRPr="00BC0BF8">
        <w:t>. Then,</w:t>
      </w:r>
      <w:r w:rsidR="003219E1" w:rsidRPr="00BC0BF8">
        <w:t xml:space="preserve"> </w:t>
      </w:r>
      <w:r w:rsidR="00E044BE" w:rsidRPr="00BC0BF8">
        <w:t>a</w:t>
      </w:r>
      <w:r w:rsidR="003219E1" w:rsidRPr="00BC0BF8">
        <w:t xml:space="preserve"> </w:t>
      </w:r>
      <w:r w:rsidR="00E044BE" w:rsidRPr="00BC0BF8">
        <w:t>s</w:t>
      </w:r>
      <w:r w:rsidR="003219E1" w:rsidRPr="00BC0BF8">
        <w:t>patial-temporal feature select</w:t>
      </w:r>
      <w:r w:rsidR="0000153F" w:rsidRPr="00BC0BF8">
        <w:t>ion</w:t>
      </w:r>
      <w:r w:rsidR="003219E1" w:rsidRPr="00BC0BF8">
        <w:t xml:space="preserve"> algorithm is proposed</w:t>
      </w:r>
      <w:r w:rsidR="00717577" w:rsidRPr="00BC0BF8">
        <w:rPr>
          <w:lang w:eastAsia="zh-CN"/>
        </w:rPr>
        <w:t xml:space="preserve"> i</w:t>
      </w:r>
      <w:r w:rsidR="003219E1" w:rsidRPr="00BC0BF8">
        <w:t xml:space="preserve">n Section </w:t>
      </w:r>
      <w:r w:rsidR="00717577" w:rsidRPr="00BC0BF8">
        <w:rPr>
          <w:lang w:eastAsia="zh-CN"/>
        </w:rPr>
        <w:t>2.3.</w:t>
      </w:r>
      <w:r w:rsidR="003219E1" w:rsidRPr="00BC0BF8">
        <w:t xml:space="preserve"> </w:t>
      </w:r>
      <w:r w:rsidR="00717577" w:rsidRPr="00CB113A">
        <w:rPr>
          <w:lang w:eastAsia="zh-CN"/>
        </w:rPr>
        <w:t xml:space="preserve">Experiments </w:t>
      </w:r>
      <w:r w:rsidR="00A558AF" w:rsidRPr="00BC0BF8">
        <w:t xml:space="preserve">are conducted </w:t>
      </w:r>
      <w:r w:rsidR="00A558AF" w:rsidRPr="00BC0BF8">
        <w:rPr>
          <w:noProof/>
        </w:rPr>
        <w:t>on</w:t>
      </w:r>
      <w:r w:rsidR="00A558AF" w:rsidRPr="00BC0BF8">
        <w:t xml:space="preserve"> </w:t>
      </w:r>
      <w:r w:rsidR="003F13DB" w:rsidRPr="00BC0BF8">
        <w:t xml:space="preserve">real traffic data from </w:t>
      </w:r>
      <w:r w:rsidR="00A558AF" w:rsidRPr="00BC0BF8">
        <w:t>four differen</w:t>
      </w:r>
      <w:r w:rsidRPr="00BC0BF8">
        <w:t>t time intervals using the proposed method</w:t>
      </w:r>
      <w:r w:rsidR="00717577" w:rsidRPr="00CB113A">
        <w:rPr>
          <w:lang w:eastAsia="zh-CN"/>
        </w:rPr>
        <w:t xml:space="preserve"> in Section 3</w:t>
      </w:r>
      <w:r w:rsidR="00E044BE" w:rsidRPr="00CB113A">
        <w:t xml:space="preserve">. </w:t>
      </w:r>
      <w:r w:rsidR="00E044BE" w:rsidRPr="00BC0BF8">
        <w:t>The r</w:t>
      </w:r>
      <w:r w:rsidRPr="00BC0BF8">
        <w:t xml:space="preserve">esults and future study directions are discussed in Section </w:t>
      </w:r>
      <w:r w:rsidR="00717577" w:rsidRPr="00BC0BF8">
        <w:rPr>
          <w:lang w:eastAsia="zh-CN"/>
        </w:rPr>
        <w:t>4</w:t>
      </w:r>
      <w:r w:rsidRPr="00BC0BF8">
        <w:t xml:space="preserve"> and</w:t>
      </w:r>
      <w:r w:rsidR="00E044BE" w:rsidRPr="00BC0BF8">
        <w:t>,</w:t>
      </w:r>
      <w:r w:rsidRPr="00BC0BF8">
        <w:t xml:space="preserve"> finally</w:t>
      </w:r>
      <w:r w:rsidR="00E044BE" w:rsidRPr="00BC0BF8">
        <w:t>,</w:t>
      </w:r>
      <w:r w:rsidRPr="00BC0BF8">
        <w:t xml:space="preserve"> our conclusion</w:t>
      </w:r>
      <w:r w:rsidR="007D7AD3" w:rsidRPr="00BC0BF8">
        <w:t>s</w:t>
      </w:r>
      <w:r w:rsidRPr="00BC0BF8">
        <w:t xml:space="preserve"> are drawn in Section </w:t>
      </w:r>
      <w:r w:rsidR="00717577" w:rsidRPr="00BC0BF8">
        <w:rPr>
          <w:lang w:eastAsia="zh-CN"/>
        </w:rPr>
        <w:t>5</w:t>
      </w:r>
      <w:r w:rsidRPr="00BC0BF8">
        <w:t>.</w:t>
      </w:r>
    </w:p>
    <w:p w14:paraId="510CF3D1" w14:textId="41D1418A" w:rsidR="00D10DCA" w:rsidRPr="005B11A5" w:rsidRDefault="00D10DCA" w:rsidP="005B11A5">
      <w:pPr>
        <w:pStyle w:val="Tabletitle"/>
      </w:pPr>
      <w:r w:rsidRPr="005B11A5">
        <w:t>Table 1 Symbols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D10DCA" w:rsidRPr="006649A9" w14:paraId="1910B640" w14:textId="77777777" w:rsidTr="00D10DCA">
        <w:tc>
          <w:tcPr>
            <w:tcW w:w="1242" w:type="dxa"/>
            <w:tcBorders>
              <w:top w:val="single" w:sz="4" w:space="0" w:color="auto"/>
              <w:bottom w:val="single" w:sz="4" w:space="0" w:color="auto"/>
            </w:tcBorders>
            <w:vAlign w:val="center"/>
          </w:tcPr>
          <w:p w14:paraId="6E734A40"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7F45C87" w14:textId="77777777" w:rsidR="00D10DCA" w:rsidRPr="006649A9" w:rsidRDefault="00D10DCA" w:rsidP="00D10DCA">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48E9ACE" w14:textId="77777777" w:rsidR="00D10DCA" w:rsidRPr="006649A9" w:rsidRDefault="00D10DCA" w:rsidP="00D10DCA">
            <w:pPr>
              <w:spacing w:line="0" w:lineRule="atLeast"/>
              <w:jc w:val="center"/>
              <w:rPr>
                <w:sz w:val="21"/>
                <w:szCs w:val="21"/>
              </w:rPr>
            </w:pPr>
          </w:p>
        </w:tc>
        <w:tc>
          <w:tcPr>
            <w:tcW w:w="1299" w:type="dxa"/>
            <w:tcBorders>
              <w:top w:val="single" w:sz="4" w:space="0" w:color="auto"/>
              <w:bottom w:val="single" w:sz="4" w:space="0" w:color="auto"/>
            </w:tcBorders>
            <w:vAlign w:val="center"/>
          </w:tcPr>
          <w:p w14:paraId="7DD5C306"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0CA7B67E" w14:textId="77777777" w:rsidR="00D10DCA" w:rsidRPr="006649A9" w:rsidRDefault="00D10DCA" w:rsidP="00D10DCA">
            <w:pPr>
              <w:spacing w:line="0" w:lineRule="atLeast"/>
              <w:jc w:val="center"/>
              <w:rPr>
                <w:sz w:val="21"/>
                <w:szCs w:val="21"/>
              </w:rPr>
            </w:pPr>
            <w:r w:rsidRPr="006649A9">
              <w:rPr>
                <w:sz w:val="21"/>
                <w:szCs w:val="21"/>
              </w:rPr>
              <w:t>Meaning of symbol</w:t>
            </w:r>
          </w:p>
        </w:tc>
      </w:tr>
      <w:tr w:rsidR="00D10DCA" w:rsidRPr="006649A9" w14:paraId="0B968FAD" w14:textId="77777777" w:rsidTr="00D10DCA">
        <w:tc>
          <w:tcPr>
            <w:tcW w:w="1242" w:type="dxa"/>
            <w:tcBorders>
              <w:top w:val="single" w:sz="4" w:space="0" w:color="auto"/>
              <w:left w:val="nil"/>
              <w:bottom w:val="nil"/>
              <w:right w:val="nil"/>
            </w:tcBorders>
            <w:vAlign w:val="center"/>
          </w:tcPr>
          <w:p w14:paraId="312C6AC0" w14:textId="77777777" w:rsidR="00D10DCA" w:rsidRPr="006649A9" w:rsidRDefault="00D10DCA" w:rsidP="00D10DCA">
            <w:pPr>
              <w:spacing w:line="0" w:lineRule="atLeast"/>
              <w:jc w:val="center"/>
              <w:rPr>
                <w:sz w:val="21"/>
                <w:szCs w:val="21"/>
              </w:rPr>
            </w:pPr>
            <w:r w:rsidRPr="006649A9">
              <w:rPr>
                <w:position w:val="-14"/>
                <w:sz w:val="21"/>
                <w:szCs w:val="21"/>
              </w:rPr>
              <w:object w:dxaOrig="560" w:dyaOrig="400" w14:anchorId="7E1CE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5pt;height:21.75pt" o:ole="">
                  <v:imagedata r:id="rId9" o:title=""/>
                </v:shape>
                <o:OLEObject Type="Embed" ProgID="Equation.DSMT4" ShapeID="_x0000_i1025" DrawAspect="Content" ObjectID="_1610044527" r:id="rId10"/>
              </w:object>
            </w:r>
          </w:p>
        </w:tc>
        <w:tc>
          <w:tcPr>
            <w:tcW w:w="2671" w:type="dxa"/>
            <w:tcBorders>
              <w:top w:val="single" w:sz="4" w:space="0" w:color="auto"/>
              <w:left w:val="nil"/>
              <w:bottom w:val="nil"/>
              <w:right w:val="nil"/>
            </w:tcBorders>
            <w:vAlign w:val="center"/>
          </w:tcPr>
          <w:p w14:paraId="100815C1" w14:textId="77777777" w:rsidR="00D10DCA" w:rsidRPr="006649A9" w:rsidRDefault="00D10DCA" w:rsidP="00D10DCA">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213743F7" w14:textId="77777777" w:rsidR="00D10DCA" w:rsidRPr="006649A9" w:rsidRDefault="00D10DCA" w:rsidP="00D10DCA">
            <w:pPr>
              <w:spacing w:line="0" w:lineRule="atLeast"/>
              <w:jc w:val="center"/>
              <w:rPr>
                <w:sz w:val="21"/>
                <w:szCs w:val="21"/>
              </w:rPr>
            </w:pPr>
          </w:p>
        </w:tc>
        <w:tc>
          <w:tcPr>
            <w:tcW w:w="1299" w:type="dxa"/>
            <w:tcBorders>
              <w:top w:val="single" w:sz="4" w:space="0" w:color="auto"/>
              <w:left w:val="nil"/>
              <w:bottom w:val="nil"/>
              <w:right w:val="nil"/>
            </w:tcBorders>
            <w:vAlign w:val="center"/>
          </w:tcPr>
          <w:p w14:paraId="60370CB5" w14:textId="77777777" w:rsidR="00D10DCA" w:rsidRPr="006649A9" w:rsidRDefault="00D10DCA" w:rsidP="00D10DCA">
            <w:pPr>
              <w:spacing w:line="0" w:lineRule="atLeast"/>
              <w:jc w:val="center"/>
              <w:rPr>
                <w:sz w:val="21"/>
                <w:szCs w:val="21"/>
              </w:rPr>
            </w:pPr>
            <w:r w:rsidRPr="006649A9">
              <w:rPr>
                <w:position w:val="-14"/>
                <w:sz w:val="21"/>
                <w:szCs w:val="21"/>
              </w:rPr>
              <w:object w:dxaOrig="499" w:dyaOrig="400" w14:anchorId="35447637">
                <v:shape id="_x0000_i1026" type="#_x0000_t75" style="width:25.95pt;height:21.75pt" o:ole="">
                  <v:imagedata r:id="rId11" o:title=""/>
                </v:shape>
                <o:OLEObject Type="Embed" ProgID="Equation.DSMT4" ShapeID="_x0000_i1026" DrawAspect="Content" ObjectID="_1610044528" r:id="rId12"/>
              </w:object>
            </w:r>
          </w:p>
        </w:tc>
        <w:tc>
          <w:tcPr>
            <w:tcW w:w="2460" w:type="dxa"/>
            <w:tcBorders>
              <w:top w:val="single" w:sz="4" w:space="0" w:color="auto"/>
              <w:left w:val="nil"/>
              <w:bottom w:val="nil"/>
              <w:right w:val="nil"/>
            </w:tcBorders>
            <w:vAlign w:val="center"/>
          </w:tcPr>
          <w:p w14:paraId="3AEF5B83"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D10DCA" w:rsidRPr="006649A9" w14:paraId="58D277CC" w14:textId="77777777" w:rsidTr="00D10DCA">
        <w:tc>
          <w:tcPr>
            <w:tcW w:w="1242" w:type="dxa"/>
            <w:tcBorders>
              <w:top w:val="nil"/>
              <w:left w:val="nil"/>
              <w:bottom w:val="nil"/>
              <w:right w:val="nil"/>
            </w:tcBorders>
            <w:vAlign w:val="center"/>
          </w:tcPr>
          <w:p w14:paraId="2A12A69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60" w14:anchorId="1E77E44A">
                <v:shape id="_x0000_i1027" type="#_x0000_t75" style="width:21.75pt;height:18.4pt" o:ole="">
                  <v:imagedata r:id="rId13" o:title=""/>
                </v:shape>
                <o:OLEObject Type="Embed" ProgID="Equation.DSMT4" ShapeID="_x0000_i1027" DrawAspect="Content" ObjectID="_1610044529" r:id="rId14"/>
              </w:object>
            </w:r>
          </w:p>
        </w:tc>
        <w:tc>
          <w:tcPr>
            <w:tcW w:w="2671" w:type="dxa"/>
            <w:tcBorders>
              <w:top w:val="nil"/>
              <w:left w:val="nil"/>
              <w:bottom w:val="nil"/>
              <w:right w:val="nil"/>
            </w:tcBorders>
            <w:vAlign w:val="center"/>
          </w:tcPr>
          <w:p w14:paraId="288D6797" w14:textId="4078B2FC" w:rsidR="00D10DCA" w:rsidRPr="006649A9" w:rsidRDefault="00D10DCA" w:rsidP="00D10DCA">
            <w:pPr>
              <w:spacing w:line="0" w:lineRule="atLeast"/>
              <w:jc w:val="center"/>
              <w:rPr>
                <w:sz w:val="21"/>
                <w:szCs w:val="21"/>
                <w:lang w:eastAsia="zh-CN"/>
              </w:rPr>
            </w:pPr>
            <w:r>
              <w:rPr>
                <w:sz w:val="21"/>
                <w:szCs w:val="21"/>
              </w:rPr>
              <w:t>M</w:t>
            </w:r>
            <w:r>
              <w:rPr>
                <w:rFonts w:hint="eastAsia"/>
                <w:sz w:val="21"/>
                <w:szCs w:val="21"/>
                <w:lang w:eastAsia="zh-CN"/>
              </w:rPr>
              <w:t>odel i</w:t>
            </w:r>
            <w:r w:rsidRPr="006649A9">
              <w:rPr>
                <w:sz w:val="21"/>
                <w:szCs w:val="21"/>
              </w:rPr>
              <w:t xml:space="preserve">nput </w:t>
            </w:r>
            <w:r>
              <w:rPr>
                <w:rFonts w:hint="eastAsia"/>
                <w:sz w:val="21"/>
                <w:szCs w:val="21"/>
                <w:lang w:eastAsia="zh-CN"/>
              </w:rPr>
              <w:t>traffic flow matrix</w:t>
            </w:r>
          </w:p>
        </w:tc>
        <w:tc>
          <w:tcPr>
            <w:tcW w:w="850" w:type="dxa"/>
            <w:tcBorders>
              <w:top w:val="nil"/>
              <w:left w:val="nil"/>
              <w:bottom w:val="nil"/>
              <w:right w:val="nil"/>
            </w:tcBorders>
            <w:vAlign w:val="center"/>
          </w:tcPr>
          <w:p w14:paraId="53CBCDF1"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CA87855" w14:textId="77777777" w:rsidR="00D10DCA" w:rsidRPr="006649A9" w:rsidRDefault="00D10DCA" w:rsidP="00D10DCA">
            <w:pPr>
              <w:spacing w:line="0" w:lineRule="atLeast"/>
              <w:jc w:val="center"/>
              <w:rPr>
                <w:sz w:val="21"/>
                <w:szCs w:val="21"/>
              </w:rPr>
            </w:pPr>
            <w:r w:rsidRPr="006649A9">
              <w:rPr>
                <w:position w:val="-10"/>
                <w:sz w:val="21"/>
                <w:szCs w:val="21"/>
              </w:rPr>
              <w:object w:dxaOrig="600" w:dyaOrig="360" w14:anchorId="787DA938">
                <v:shape id="_x0000_i1028" type="#_x0000_t75" style="width:30.15pt;height:18.4pt" o:ole="">
                  <v:imagedata r:id="rId15" o:title=""/>
                </v:shape>
                <o:OLEObject Type="Embed" ProgID="Equation.DSMT4" ShapeID="_x0000_i1028" DrawAspect="Content" ObjectID="_1610044530" r:id="rId16"/>
              </w:object>
            </w:r>
          </w:p>
        </w:tc>
        <w:tc>
          <w:tcPr>
            <w:tcW w:w="2460" w:type="dxa"/>
            <w:tcBorders>
              <w:top w:val="nil"/>
              <w:left w:val="nil"/>
              <w:bottom w:val="nil"/>
              <w:right w:val="nil"/>
            </w:tcBorders>
            <w:vAlign w:val="center"/>
          </w:tcPr>
          <w:p w14:paraId="761D304A" w14:textId="77777777" w:rsidR="00D10DCA" w:rsidRPr="006649A9" w:rsidRDefault="00D10DCA" w:rsidP="00D10DCA">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D10DCA" w:rsidRPr="006649A9" w14:paraId="506F3CCA" w14:textId="77777777" w:rsidTr="00D10DCA">
        <w:tc>
          <w:tcPr>
            <w:tcW w:w="1242" w:type="dxa"/>
            <w:tcBorders>
              <w:top w:val="nil"/>
              <w:left w:val="nil"/>
              <w:bottom w:val="nil"/>
              <w:right w:val="nil"/>
            </w:tcBorders>
            <w:vAlign w:val="center"/>
          </w:tcPr>
          <w:p w14:paraId="1D4AC320" w14:textId="77777777" w:rsidR="00D10DCA" w:rsidRPr="006649A9" w:rsidRDefault="00D10DCA" w:rsidP="00D10DCA">
            <w:pPr>
              <w:spacing w:line="0" w:lineRule="atLeast"/>
              <w:jc w:val="center"/>
              <w:rPr>
                <w:sz w:val="21"/>
                <w:szCs w:val="21"/>
              </w:rPr>
            </w:pPr>
            <w:r w:rsidRPr="006649A9">
              <w:rPr>
                <w:position w:val="-14"/>
                <w:sz w:val="21"/>
                <w:szCs w:val="21"/>
              </w:rPr>
              <w:object w:dxaOrig="600" w:dyaOrig="380" w14:anchorId="07D1CE58">
                <v:shape id="_x0000_i1029" type="#_x0000_t75" style="width:29.3pt;height:20.1pt" o:ole="">
                  <v:imagedata r:id="rId17" o:title=""/>
                </v:shape>
                <o:OLEObject Type="Embed" ProgID="Equation.DSMT4" ShapeID="_x0000_i1029" DrawAspect="Content" ObjectID="_1610044531" r:id="rId18"/>
              </w:object>
            </w:r>
          </w:p>
        </w:tc>
        <w:tc>
          <w:tcPr>
            <w:tcW w:w="2671" w:type="dxa"/>
            <w:tcBorders>
              <w:top w:val="nil"/>
              <w:left w:val="nil"/>
              <w:bottom w:val="nil"/>
              <w:right w:val="nil"/>
            </w:tcBorders>
            <w:vAlign w:val="center"/>
          </w:tcPr>
          <w:p w14:paraId="582C5952" w14:textId="77777777" w:rsidR="00D10DCA" w:rsidRPr="006649A9" w:rsidRDefault="00D10DCA" w:rsidP="00D10DCA">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386B8F8F"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16F2297" w14:textId="77777777" w:rsidR="00D10DCA" w:rsidRPr="006649A9" w:rsidRDefault="00D10DCA" w:rsidP="00D10DCA">
            <w:pPr>
              <w:spacing w:line="0" w:lineRule="atLeast"/>
              <w:jc w:val="center"/>
              <w:rPr>
                <w:sz w:val="21"/>
                <w:szCs w:val="21"/>
              </w:rPr>
            </w:pPr>
            <w:r w:rsidRPr="006649A9">
              <w:rPr>
                <w:position w:val="-10"/>
                <w:sz w:val="21"/>
                <w:szCs w:val="21"/>
              </w:rPr>
              <w:object w:dxaOrig="460" w:dyaOrig="360" w14:anchorId="16E5C955">
                <v:shape id="_x0000_i1030" type="#_x0000_t75" style="width:23.45pt;height:18.4pt" o:ole="">
                  <v:imagedata r:id="rId19" o:title=""/>
                </v:shape>
                <o:OLEObject Type="Embed" ProgID="Equation.DSMT4" ShapeID="_x0000_i1030" DrawAspect="Content" ObjectID="_1610044532" r:id="rId20"/>
              </w:object>
            </w:r>
          </w:p>
        </w:tc>
        <w:tc>
          <w:tcPr>
            <w:tcW w:w="2460" w:type="dxa"/>
            <w:tcBorders>
              <w:top w:val="nil"/>
              <w:left w:val="nil"/>
              <w:bottom w:val="nil"/>
              <w:right w:val="nil"/>
            </w:tcBorders>
            <w:vAlign w:val="center"/>
          </w:tcPr>
          <w:p w14:paraId="6F8EB2D3" w14:textId="77777777" w:rsidR="00D10DCA" w:rsidRPr="006649A9" w:rsidRDefault="00D10DCA" w:rsidP="00D10DCA">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D10DCA" w:rsidRPr="006649A9" w14:paraId="55E3A6A8" w14:textId="77777777" w:rsidTr="00D10DCA">
        <w:tc>
          <w:tcPr>
            <w:tcW w:w="1242" w:type="dxa"/>
            <w:tcBorders>
              <w:top w:val="nil"/>
              <w:left w:val="nil"/>
              <w:bottom w:val="nil"/>
              <w:right w:val="nil"/>
            </w:tcBorders>
            <w:vAlign w:val="center"/>
          </w:tcPr>
          <w:p w14:paraId="567C000D" w14:textId="77777777" w:rsidR="00D10DCA" w:rsidRPr="006649A9" w:rsidRDefault="00D10DCA" w:rsidP="00D10DCA">
            <w:pPr>
              <w:spacing w:line="0" w:lineRule="atLeast"/>
              <w:jc w:val="center"/>
              <w:rPr>
                <w:sz w:val="21"/>
                <w:szCs w:val="21"/>
              </w:rPr>
            </w:pPr>
            <w:r w:rsidRPr="006649A9">
              <w:rPr>
                <w:position w:val="-12"/>
                <w:sz w:val="21"/>
                <w:szCs w:val="21"/>
              </w:rPr>
              <w:object w:dxaOrig="600" w:dyaOrig="380" w14:anchorId="086980AC">
                <v:shape id="_x0000_i1031" type="#_x0000_t75" style="width:30.15pt;height:20.1pt" o:ole="">
                  <v:imagedata r:id="rId21" o:title=""/>
                </v:shape>
                <o:OLEObject Type="Embed" ProgID="Equation.DSMT4" ShapeID="_x0000_i1031" DrawAspect="Content" ObjectID="_1610044533" r:id="rId22"/>
              </w:object>
            </w:r>
          </w:p>
        </w:tc>
        <w:tc>
          <w:tcPr>
            <w:tcW w:w="2671" w:type="dxa"/>
            <w:tcBorders>
              <w:top w:val="nil"/>
              <w:left w:val="nil"/>
              <w:bottom w:val="nil"/>
              <w:right w:val="nil"/>
            </w:tcBorders>
            <w:vAlign w:val="center"/>
          </w:tcPr>
          <w:p w14:paraId="6E1AD76C"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16C74F3C"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77377428" w14:textId="77777777" w:rsidR="00D10DCA" w:rsidRPr="006649A9" w:rsidRDefault="00D10DCA" w:rsidP="00D10DCA">
            <w:pPr>
              <w:spacing w:line="0" w:lineRule="atLeast"/>
              <w:jc w:val="center"/>
              <w:rPr>
                <w:sz w:val="21"/>
                <w:szCs w:val="21"/>
              </w:rPr>
            </w:pPr>
            <w:r w:rsidRPr="006649A9">
              <w:rPr>
                <w:position w:val="-12"/>
                <w:sz w:val="21"/>
                <w:szCs w:val="21"/>
              </w:rPr>
              <w:object w:dxaOrig="320" w:dyaOrig="380" w14:anchorId="527A0234">
                <v:shape id="_x0000_i1032" type="#_x0000_t75" style="width:15.9pt;height:20.1pt" o:ole="">
                  <v:imagedata r:id="rId23" o:title=""/>
                </v:shape>
                <o:OLEObject Type="Embed" ProgID="Equation.DSMT4" ShapeID="_x0000_i1032" DrawAspect="Content" ObjectID="_1610044534" r:id="rId24"/>
              </w:object>
            </w:r>
          </w:p>
        </w:tc>
        <w:tc>
          <w:tcPr>
            <w:tcW w:w="2460" w:type="dxa"/>
            <w:tcBorders>
              <w:top w:val="nil"/>
              <w:left w:val="nil"/>
              <w:bottom w:val="nil"/>
              <w:right w:val="nil"/>
            </w:tcBorders>
            <w:vAlign w:val="center"/>
          </w:tcPr>
          <w:p w14:paraId="257007B0"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27C03197" w14:textId="77777777" w:rsidTr="00D10DCA">
        <w:tc>
          <w:tcPr>
            <w:tcW w:w="1242" w:type="dxa"/>
            <w:tcBorders>
              <w:top w:val="nil"/>
              <w:left w:val="nil"/>
              <w:bottom w:val="nil"/>
              <w:right w:val="nil"/>
            </w:tcBorders>
            <w:vAlign w:val="center"/>
          </w:tcPr>
          <w:p w14:paraId="197D4BF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80" w14:anchorId="2DB355D1">
                <v:shape id="_x0000_i1033" type="#_x0000_t75" style="width:21.75pt;height:20.1pt" o:ole="">
                  <v:imagedata r:id="rId25" o:title=""/>
                </v:shape>
                <o:OLEObject Type="Embed" ProgID="Equation.DSMT4" ShapeID="_x0000_i1033" DrawAspect="Content" ObjectID="_1610044535" r:id="rId26"/>
              </w:object>
            </w:r>
          </w:p>
        </w:tc>
        <w:tc>
          <w:tcPr>
            <w:tcW w:w="2671" w:type="dxa"/>
            <w:tcBorders>
              <w:top w:val="nil"/>
              <w:left w:val="nil"/>
              <w:bottom w:val="nil"/>
              <w:right w:val="nil"/>
            </w:tcBorders>
            <w:vAlign w:val="center"/>
          </w:tcPr>
          <w:p w14:paraId="76D7B012"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4B8A99F9"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F41D3D4" w14:textId="77777777" w:rsidR="00D10DCA" w:rsidRPr="006649A9" w:rsidRDefault="00D10DCA" w:rsidP="00D10DCA">
            <w:pPr>
              <w:spacing w:line="0" w:lineRule="atLeast"/>
              <w:jc w:val="center"/>
              <w:rPr>
                <w:sz w:val="21"/>
                <w:szCs w:val="21"/>
              </w:rPr>
            </w:pPr>
            <w:r w:rsidRPr="006649A9">
              <w:rPr>
                <w:position w:val="-12"/>
                <w:sz w:val="21"/>
                <w:szCs w:val="21"/>
              </w:rPr>
              <w:object w:dxaOrig="300" w:dyaOrig="360" w14:anchorId="53EFECFF">
                <v:shape id="_x0000_i1034" type="#_x0000_t75" style="width:15.05pt;height:18.4pt" o:ole="">
                  <v:imagedata r:id="rId27" o:title=""/>
                </v:shape>
                <o:OLEObject Type="Embed" ProgID="Equation.DSMT4" ShapeID="_x0000_i1034" DrawAspect="Content" ObjectID="_1610044536" r:id="rId28"/>
              </w:object>
            </w:r>
          </w:p>
        </w:tc>
        <w:tc>
          <w:tcPr>
            <w:tcW w:w="2460" w:type="dxa"/>
            <w:tcBorders>
              <w:top w:val="nil"/>
              <w:left w:val="nil"/>
              <w:bottom w:val="nil"/>
              <w:right w:val="nil"/>
            </w:tcBorders>
            <w:vAlign w:val="center"/>
          </w:tcPr>
          <w:p w14:paraId="3B6834D9" w14:textId="77777777" w:rsidR="00D10DCA" w:rsidRPr="006649A9" w:rsidRDefault="00D10DCA" w:rsidP="00D10DCA">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58A627D3" w14:textId="77777777" w:rsidTr="00D10DCA">
        <w:tc>
          <w:tcPr>
            <w:tcW w:w="1242" w:type="dxa"/>
            <w:tcBorders>
              <w:top w:val="nil"/>
              <w:left w:val="nil"/>
              <w:bottom w:val="nil"/>
              <w:right w:val="nil"/>
            </w:tcBorders>
            <w:vAlign w:val="center"/>
          </w:tcPr>
          <w:p w14:paraId="133B2FA5" w14:textId="77777777" w:rsidR="00D10DCA" w:rsidRPr="006649A9" w:rsidRDefault="00D10DCA" w:rsidP="00D10DCA">
            <w:pPr>
              <w:spacing w:line="0" w:lineRule="atLeast"/>
              <w:jc w:val="center"/>
              <w:rPr>
                <w:sz w:val="21"/>
                <w:szCs w:val="21"/>
              </w:rPr>
            </w:pPr>
            <w:r w:rsidRPr="006649A9">
              <w:rPr>
                <w:position w:val="-6"/>
                <w:sz w:val="21"/>
                <w:szCs w:val="21"/>
              </w:rPr>
              <w:object w:dxaOrig="540" w:dyaOrig="279" w14:anchorId="3663C3B6">
                <v:shape id="_x0000_i1035" type="#_x0000_t75" style="width:26.8pt;height:13.4pt" o:ole="">
                  <v:imagedata r:id="rId29" o:title=""/>
                </v:shape>
                <o:OLEObject Type="Embed" ProgID="Equation.DSMT4" ShapeID="_x0000_i1035" DrawAspect="Content" ObjectID="_1610044537" r:id="rId30"/>
              </w:object>
            </w:r>
            <w:r w:rsidRPr="006649A9">
              <w:rPr>
                <w:sz w:val="21"/>
                <w:szCs w:val="21"/>
              </w:rPr>
              <w:t xml:space="preserve"> </w:t>
            </w:r>
          </w:p>
        </w:tc>
        <w:tc>
          <w:tcPr>
            <w:tcW w:w="2671" w:type="dxa"/>
            <w:tcBorders>
              <w:top w:val="nil"/>
              <w:left w:val="nil"/>
              <w:bottom w:val="nil"/>
              <w:right w:val="nil"/>
            </w:tcBorders>
            <w:vAlign w:val="center"/>
          </w:tcPr>
          <w:p w14:paraId="609F92D9" w14:textId="77777777" w:rsidR="00D10DCA" w:rsidRPr="006649A9" w:rsidRDefault="00D10DCA" w:rsidP="00D10DCA">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64D17A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535E20FD" w14:textId="77777777" w:rsidR="00D10DCA" w:rsidRPr="006649A9" w:rsidRDefault="00D10DCA" w:rsidP="00D10DCA">
            <w:pPr>
              <w:spacing w:line="0" w:lineRule="atLeast"/>
              <w:jc w:val="center"/>
              <w:rPr>
                <w:sz w:val="21"/>
                <w:szCs w:val="21"/>
              </w:rPr>
            </w:pPr>
            <w:r w:rsidRPr="006649A9">
              <w:rPr>
                <w:position w:val="-10"/>
                <w:sz w:val="21"/>
                <w:szCs w:val="21"/>
              </w:rPr>
              <w:object w:dxaOrig="220" w:dyaOrig="320" w14:anchorId="2C57E520">
                <v:shape id="_x0000_i1036" type="#_x0000_t75" style="width:12.55pt;height:15.9pt" o:ole="">
                  <v:imagedata r:id="rId31" o:title=""/>
                </v:shape>
                <o:OLEObject Type="Embed" ProgID="Equation.DSMT4" ShapeID="_x0000_i1036" DrawAspect="Content" ObjectID="_1610044538" r:id="rId32"/>
              </w:object>
            </w:r>
          </w:p>
        </w:tc>
        <w:tc>
          <w:tcPr>
            <w:tcW w:w="2460" w:type="dxa"/>
            <w:tcBorders>
              <w:top w:val="nil"/>
              <w:left w:val="nil"/>
              <w:bottom w:val="nil"/>
              <w:right w:val="nil"/>
            </w:tcBorders>
            <w:vAlign w:val="center"/>
          </w:tcPr>
          <w:p w14:paraId="5D246792" w14:textId="77777777" w:rsidR="00D10DCA" w:rsidRPr="006649A9" w:rsidRDefault="00D10DCA" w:rsidP="00D10DCA">
            <w:pPr>
              <w:spacing w:line="0" w:lineRule="atLeast"/>
              <w:jc w:val="center"/>
              <w:rPr>
                <w:sz w:val="21"/>
                <w:szCs w:val="21"/>
              </w:rPr>
            </w:pPr>
            <w:r w:rsidRPr="006649A9">
              <w:rPr>
                <w:sz w:val="21"/>
                <w:szCs w:val="21"/>
              </w:rPr>
              <w:t>The model output</w:t>
            </w:r>
          </w:p>
        </w:tc>
      </w:tr>
      <w:tr w:rsidR="00D10DCA" w:rsidRPr="006649A9" w14:paraId="3E69A933" w14:textId="77777777" w:rsidTr="00D10DCA">
        <w:tc>
          <w:tcPr>
            <w:tcW w:w="1242" w:type="dxa"/>
            <w:tcBorders>
              <w:top w:val="nil"/>
              <w:left w:val="nil"/>
              <w:bottom w:val="nil"/>
              <w:right w:val="nil"/>
            </w:tcBorders>
            <w:vAlign w:val="center"/>
          </w:tcPr>
          <w:p w14:paraId="7952B70B" w14:textId="77777777" w:rsidR="00D10DCA" w:rsidRPr="006649A9" w:rsidRDefault="00D10DCA" w:rsidP="00D10DCA">
            <w:pPr>
              <w:spacing w:line="0" w:lineRule="atLeast"/>
              <w:jc w:val="center"/>
              <w:rPr>
                <w:sz w:val="21"/>
                <w:szCs w:val="21"/>
              </w:rPr>
            </w:pPr>
            <w:r w:rsidRPr="006649A9">
              <w:rPr>
                <w:sz w:val="21"/>
                <w:szCs w:val="21"/>
              </w:rPr>
              <w:object w:dxaOrig="260" w:dyaOrig="360" w14:anchorId="42FDC575">
                <v:shape id="_x0000_i1037" type="#_x0000_t75" style="width:12.55pt;height:18.4pt" o:ole="">
                  <v:imagedata r:id="rId33" o:title=""/>
                </v:shape>
                <o:OLEObject Type="Embed" ProgID="Equation.DSMT4" ShapeID="_x0000_i1037" DrawAspect="Content" ObjectID="_1610044539" r:id="rId34"/>
              </w:object>
            </w:r>
          </w:p>
        </w:tc>
        <w:tc>
          <w:tcPr>
            <w:tcW w:w="2671" w:type="dxa"/>
            <w:tcBorders>
              <w:top w:val="nil"/>
              <w:left w:val="nil"/>
              <w:bottom w:val="nil"/>
              <w:right w:val="nil"/>
            </w:tcBorders>
            <w:vAlign w:val="center"/>
          </w:tcPr>
          <w:p w14:paraId="754528B0" w14:textId="77777777" w:rsidR="00D10DCA" w:rsidRPr="006649A9" w:rsidRDefault="00D10DCA" w:rsidP="00D10DCA">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7936E657"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A2F81EE" w14:textId="77777777" w:rsidR="00D10DCA" w:rsidRPr="006649A9" w:rsidRDefault="00D10DCA" w:rsidP="00D10DCA">
            <w:pPr>
              <w:spacing w:line="0" w:lineRule="atLeast"/>
              <w:jc w:val="center"/>
              <w:rPr>
                <w:sz w:val="21"/>
                <w:szCs w:val="21"/>
              </w:rPr>
            </w:pPr>
            <w:r w:rsidRPr="006649A9">
              <w:rPr>
                <w:sz w:val="21"/>
                <w:szCs w:val="21"/>
              </w:rPr>
              <w:object w:dxaOrig="300" w:dyaOrig="360" w14:anchorId="1C8CE243">
                <v:shape id="_x0000_i1038" type="#_x0000_t75" style="width:15.05pt;height:18.4pt" o:ole="">
                  <v:imagedata r:id="rId35" o:title=""/>
                </v:shape>
                <o:OLEObject Type="Embed" ProgID="Equation.DSMT4" ShapeID="_x0000_i1038" DrawAspect="Content" ObjectID="_1610044540" r:id="rId36"/>
              </w:object>
            </w:r>
          </w:p>
        </w:tc>
        <w:tc>
          <w:tcPr>
            <w:tcW w:w="2460" w:type="dxa"/>
            <w:tcBorders>
              <w:top w:val="nil"/>
              <w:left w:val="nil"/>
              <w:bottom w:val="nil"/>
              <w:right w:val="nil"/>
            </w:tcBorders>
            <w:vAlign w:val="center"/>
          </w:tcPr>
          <w:p w14:paraId="1B9857B6"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D10DCA" w:rsidRPr="006649A9" w14:paraId="17207591" w14:textId="77777777" w:rsidTr="00D10DCA">
        <w:tc>
          <w:tcPr>
            <w:tcW w:w="1242" w:type="dxa"/>
            <w:tcBorders>
              <w:top w:val="nil"/>
              <w:left w:val="nil"/>
              <w:bottom w:val="nil"/>
              <w:right w:val="nil"/>
            </w:tcBorders>
            <w:vAlign w:val="center"/>
          </w:tcPr>
          <w:p w14:paraId="768CD953" w14:textId="77777777" w:rsidR="00D10DCA" w:rsidRPr="006649A9" w:rsidRDefault="00D10DCA" w:rsidP="00D10DCA">
            <w:pPr>
              <w:spacing w:line="0" w:lineRule="atLeast"/>
              <w:jc w:val="center"/>
              <w:rPr>
                <w:sz w:val="21"/>
                <w:szCs w:val="21"/>
              </w:rPr>
            </w:pPr>
            <w:r w:rsidRPr="006649A9">
              <w:rPr>
                <w:sz w:val="21"/>
                <w:szCs w:val="21"/>
              </w:rPr>
              <w:object w:dxaOrig="300" w:dyaOrig="360" w14:anchorId="63D0E620">
                <v:shape id="_x0000_i1039" type="#_x0000_t75" style="width:15.05pt;height:18.4pt" o:ole="">
                  <v:imagedata r:id="rId37" o:title=""/>
                </v:shape>
                <o:OLEObject Type="Embed" ProgID="Equation.DSMT4" ShapeID="_x0000_i1039" DrawAspect="Content" ObjectID="_1610044541" r:id="rId38"/>
              </w:object>
            </w:r>
          </w:p>
        </w:tc>
        <w:tc>
          <w:tcPr>
            <w:tcW w:w="2671" w:type="dxa"/>
            <w:tcBorders>
              <w:top w:val="nil"/>
              <w:left w:val="nil"/>
              <w:bottom w:val="nil"/>
              <w:right w:val="nil"/>
            </w:tcBorders>
            <w:vAlign w:val="center"/>
          </w:tcPr>
          <w:p w14:paraId="147A3027" w14:textId="77777777" w:rsidR="00D10DCA" w:rsidRPr="006649A9" w:rsidRDefault="00D10DCA" w:rsidP="00D10DCA">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2E960A55"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D172144" w14:textId="77777777" w:rsidR="00D10DCA" w:rsidRPr="006649A9" w:rsidRDefault="00D10DCA" w:rsidP="00D10DCA">
            <w:pPr>
              <w:spacing w:line="0" w:lineRule="atLeast"/>
              <w:jc w:val="center"/>
              <w:rPr>
                <w:sz w:val="21"/>
                <w:szCs w:val="21"/>
              </w:rPr>
            </w:pPr>
            <w:r w:rsidRPr="006649A9">
              <w:rPr>
                <w:sz w:val="21"/>
                <w:szCs w:val="21"/>
              </w:rPr>
              <w:object w:dxaOrig="300" w:dyaOrig="360" w14:anchorId="601945E5">
                <v:shape id="_x0000_i1040" type="#_x0000_t75" style="width:15.05pt;height:18.4pt" o:ole="">
                  <v:imagedata r:id="rId39" o:title=""/>
                </v:shape>
                <o:OLEObject Type="Embed" ProgID="Equation.DSMT4" ShapeID="_x0000_i1040" DrawAspect="Content" ObjectID="_1610044542" r:id="rId40"/>
              </w:object>
            </w:r>
          </w:p>
        </w:tc>
        <w:tc>
          <w:tcPr>
            <w:tcW w:w="2460" w:type="dxa"/>
            <w:tcBorders>
              <w:top w:val="nil"/>
              <w:left w:val="nil"/>
              <w:bottom w:val="nil"/>
              <w:right w:val="nil"/>
            </w:tcBorders>
            <w:vAlign w:val="center"/>
          </w:tcPr>
          <w:p w14:paraId="0B640500" w14:textId="77777777" w:rsidR="00D10DCA" w:rsidRPr="006649A9" w:rsidRDefault="00D10DCA" w:rsidP="00D10DCA">
            <w:pPr>
              <w:spacing w:line="0" w:lineRule="atLeast"/>
              <w:jc w:val="center"/>
              <w:rPr>
                <w:sz w:val="21"/>
                <w:szCs w:val="21"/>
              </w:rPr>
            </w:pPr>
            <w:r w:rsidRPr="006649A9">
              <w:rPr>
                <w:sz w:val="21"/>
                <w:szCs w:val="21"/>
              </w:rPr>
              <w:t>Bias-corrected first moment estimate</w:t>
            </w:r>
          </w:p>
        </w:tc>
      </w:tr>
      <w:tr w:rsidR="00D10DCA" w:rsidRPr="006649A9" w14:paraId="399CF592" w14:textId="77777777" w:rsidTr="00D10DCA">
        <w:tc>
          <w:tcPr>
            <w:tcW w:w="1242" w:type="dxa"/>
            <w:tcBorders>
              <w:top w:val="nil"/>
              <w:left w:val="nil"/>
              <w:bottom w:val="nil"/>
              <w:right w:val="nil"/>
            </w:tcBorders>
            <w:vAlign w:val="center"/>
          </w:tcPr>
          <w:p w14:paraId="534B07BA" w14:textId="77777777" w:rsidR="00D10DCA" w:rsidRPr="006649A9" w:rsidRDefault="00D10DCA" w:rsidP="00D10DCA">
            <w:pPr>
              <w:spacing w:line="0" w:lineRule="atLeast"/>
              <w:jc w:val="center"/>
              <w:rPr>
                <w:sz w:val="21"/>
                <w:szCs w:val="21"/>
              </w:rPr>
            </w:pPr>
            <w:r w:rsidRPr="006649A9">
              <w:rPr>
                <w:sz w:val="21"/>
                <w:szCs w:val="21"/>
              </w:rPr>
              <w:object w:dxaOrig="260" w:dyaOrig="360" w14:anchorId="449B4E17">
                <v:shape id="_x0000_i1041" type="#_x0000_t75" style="width:12.55pt;height:18.4pt" o:ole="">
                  <v:imagedata r:id="rId41" o:title=""/>
                </v:shape>
                <o:OLEObject Type="Embed" ProgID="Equation.DSMT4" ShapeID="_x0000_i1041" DrawAspect="Content" ObjectID="_1610044543" r:id="rId42"/>
              </w:object>
            </w:r>
          </w:p>
        </w:tc>
        <w:tc>
          <w:tcPr>
            <w:tcW w:w="2671" w:type="dxa"/>
            <w:tcBorders>
              <w:top w:val="nil"/>
              <w:left w:val="nil"/>
              <w:bottom w:val="nil"/>
              <w:right w:val="nil"/>
            </w:tcBorders>
            <w:vAlign w:val="center"/>
          </w:tcPr>
          <w:p w14:paraId="0074526D"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098AC9A3"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2C6621DF" w14:textId="77777777" w:rsidR="00D10DCA" w:rsidRPr="006649A9" w:rsidRDefault="00D10DCA" w:rsidP="00D10DCA">
            <w:pPr>
              <w:spacing w:line="0" w:lineRule="atLeast"/>
              <w:jc w:val="center"/>
              <w:rPr>
                <w:sz w:val="21"/>
                <w:szCs w:val="21"/>
              </w:rPr>
            </w:pPr>
            <w:r w:rsidRPr="006649A9">
              <w:rPr>
                <w:sz w:val="21"/>
                <w:szCs w:val="21"/>
              </w:rPr>
              <w:object w:dxaOrig="220" w:dyaOrig="360" w14:anchorId="150F916A">
                <v:shape id="_x0000_i1042" type="#_x0000_t75" style="width:12.55pt;height:18.4pt" o:ole="">
                  <v:imagedata r:id="rId43" o:title=""/>
                </v:shape>
                <o:OLEObject Type="Embed" ProgID="Equation.DSMT4" ShapeID="_x0000_i1042" DrawAspect="Content" ObjectID="_1610044544" r:id="rId44"/>
              </w:object>
            </w:r>
          </w:p>
        </w:tc>
        <w:tc>
          <w:tcPr>
            <w:tcW w:w="2460" w:type="dxa"/>
            <w:tcBorders>
              <w:top w:val="nil"/>
              <w:left w:val="nil"/>
              <w:bottom w:val="nil"/>
              <w:right w:val="nil"/>
            </w:tcBorders>
            <w:vAlign w:val="center"/>
          </w:tcPr>
          <w:p w14:paraId="652E3B11" w14:textId="77777777" w:rsidR="00D10DCA" w:rsidRPr="006649A9" w:rsidRDefault="00D10DCA" w:rsidP="00D10DCA">
            <w:pPr>
              <w:spacing w:line="0" w:lineRule="atLeast"/>
              <w:jc w:val="center"/>
              <w:rPr>
                <w:sz w:val="21"/>
                <w:szCs w:val="21"/>
              </w:rPr>
            </w:pPr>
            <w:r w:rsidRPr="006649A9">
              <w:rPr>
                <w:sz w:val="21"/>
                <w:szCs w:val="21"/>
              </w:rPr>
              <w:t>Bias-corrected second raw moment estimate</w:t>
            </w:r>
          </w:p>
        </w:tc>
      </w:tr>
      <w:tr w:rsidR="00D10DCA" w:rsidRPr="006649A9" w14:paraId="1F365A34" w14:textId="77777777" w:rsidTr="00D10DCA">
        <w:tc>
          <w:tcPr>
            <w:tcW w:w="1242" w:type="dxa"/>
            <w:tcBorders>
              <w:top w:val="nil"/>
              <w:left w:val="nil"/>
              <w:bottom w:val="nil"/>
              <w:right w:val="nil"/>
            </w:tcBorders>
            <w:vAlign w:val="center"/>
          </w:tcPr>
          <w:p w14:paraId="5585C3F8" w14:textId="77777777" w:rsidR="00D10DCA" w:rsidRPr="006649A9" w:rsidRDefault="00D10DCA" w:rsidP="00D10DCA">
            <w:pPr>
              <w:spacing w:line="0" w:lineRule="atLeast"/>
              <w:jc w:val="center"/>
              <w:rPr>
                <w:sz w:val="21"/>
                <w:szCs w:val="21"/>
              </w:rPr>
            </w:pPr>
            <w:r w:rsidRPr="006649A9">
              <w:rPr>
                <w:sz w:val="21"/>
                <w:szCs w:val="21"/>
              </w:rPr>
              <w:object w:dxaOrig="220" w:dyaOrig="360" w14:anchorId="114A46CF">
                <v:shape id="_x0000_i1043" type="#_x0000_t75" style="width:12.55pt;height:18.4pt" o:ole="">
                  <v:imagedata r:id="rId45" o:title=""/>
                </v:shape>
                <o:OLEObject Type="Embed" ProgID="Equation.DSMT4" ShapeID="_x0000_i1043" DrawAspect="Content" ObjectID="_1610044545" r:id="rId46"/>
              </w:object>
            </w:r>
          </w:p>
        </w:tc>
        <w:tc>
          <w:tcPr>
            <w:tcW w:w="2671" w:type="dxa"/>
            <w:tcBorders>
              <w:top w:val="nil"/>
              <w:left w:val="nil"/>
              <w:bottom w:val="nil"/>
              <w:right w:val="nil"/>
            </w:tcBorders>
            <w:vAlign w:val="center"/>
          </w:tcPr>
          <w:p w14:paraId="07BBEA72" w14:textId="77777777" w:rsidR="00D10DCA" w:rsidRPr="006649A9" w:rsidRDefault="00D10DCA" w:rsidP="00D10DCA">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4F1DD9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73684E5" w14:textId="77777777" w:rsidR="00D10DCA" w:rsidRPr="006649A9" w:rsidRDefault="00D10DCA" w:rsidP="00D10DCA">
            <w:pPr>
              <w:spacing w:line="0" w:lineRule="atLeast"/>
              <w:jc w:val="center"/>
              <w:rPr>
                <w:sz w:val="21"/>
                <w:szCs w:val="21"/>
              </w:rPr>
            </w:pPr>
            <w:r w:rsidRPr="006649A9">
              <w:rPr>
                <w:sz w:val="21"/>
                <w:szCs w:val="21"/>
              </w:rPr>
              <w:object w:dxaOrig="240" w:dyaOrig="220" w14:anchorId="698B289F">
                <v:shape id="_x0000_i1044" type="#_x0000_t75" style="width:12.55pt;height:12.55pt" o:ole="">
                  <v:imagedata r:id="rId47" o:title=""/>
                </v:shape>
                <o:OLEObject Type="Embed" ProgID="Equation.DSMT4" ShapeID="_x0000_i1044" DrawAspect="Content" ObjectID="_1610044546" r:id="rId48"/>
              </w:object>
            </w:r>
          </w:p>
        </w:tc>
        <w:tc>
          <w:tcPr>
            <w:tcW w:w="2460" w:type="dxa"/>
            <w:tcBorders>
              <w:top w:val="nil"/>
              <w:left w:val="nil"/>
              <w:bottom w:val="nil"/>
              <w:right w:val="nil"/>
            </w:tcBorders>
            <w:vAlign w:val="center"/>
          </w:tcPr>
          <w:p w14:paraId="1195143E" w14:textId="77777777" w:rsidR="00D10DCA" w:rsidRPr="006649A9" w:rsidRDefault="00D10DCA" w:rsidP="00D10DCA">
            <w:pPr>
              <w:spacing w:line="0" w:lineRule="atLeast"/>
              <w:jc w:val="center"/>
              <w:rPr>
                <w:sz w:val="21"/>
                <w:szCs w:val="21"/>
              </w:rPr>
            </w:pPr>
            <w:r w:rsidRPr="006649A9">
              <w:rPr>
                <w:sz w:val="21"/>
                <w:szCs w:val="21"/>
              </w:rPr>
              <w:t>Initial learning rate</w:t>
            </w:r>
          </w:p>
        </w:tc>
      </w:tr>
      <w:tr w:rsidR="00D10DCA" w:rsidRPr="006649A9" w14:paraId="215EE892" w14:textId="77777777" w:rsidTr="00BF6B6F">
        <w:tc>
          <w:tcPr>
            <w:tcW w:w="1242" w:type="dxa"/>
            <w:tcBorders>
              <w:top w:val="nil"/>
              <w:left w:val="nil"/>
              <w:bottom w:val="nil"/>
              <w:right w:val="nil"/>
            </w:tcBorders>
            <w:vAlign w:val="center"/>
          </w:tcPr>
          <w:p w14:paraId="032F41E7" w14:textId="77777777" w:rsidR="00D10DCA" w:rsidRPr="006649A9" w:rsidRDefault="00D10DCA" w:rsidP="00D10DCA">
            <w:pPr>
              <w:spacing w:line="0" w:lineRule="atLeast"/>
              <w:jc w:val="center"/>
              <w:rPr>
                <w:sz w:val="21"/>
                <w:szCs w:val="21"/>
              </w:rPr>
            </w:pPr>
            <w:r w:rsidRPr="006649A9">
              <w:rPr>
                <w:sz w:val="21"/>
                <w:szCs w:val="21"/>
              </w:rPr>
              <w:object w:dxaOrig="200" w:dyaOrig="220" w14:anchorId="1AA24929">
                <v:shape id="_x0000_i1045" type="#_x0000_t75" style="width:9.2pt;height:12.55pt" o:ole="">
                  <v:imagedata r:id="rId49" o:title=""/>
                </v:shape>
                <o:OLEObject Type="Embed" ProgID="Equation.DSMT4" ShapeID="_x0000_i1045" DrawAspect="Content" ObjectID="_1610044547" r:id="rId50"/>
              </w:object>
            </w:r>
          </w:p>
        </w:tc>
        <w:tc>
          <w:tcPr>
            <w:tcW w:w="2671" w:type="dxa"/>
            <w:tcBorders>
              <w:top w:val="nil"/>
              <w:left w:val="nil"/>
              <w:bottom w:val="nil"/>
              <w:right w:val="nil"/>
            </w:tcBorders>
            <w:vAlign w:val="center"/>
          </w:tcPr>
          <w:p w14:paraId="46FFF98F" w14:textId="77777777" w:rsidR="00D10DCA" w:rsidRPr="006649A9" w:rsidRDefault="00C17562" w:rsidP="00D10DCA">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nil"/>
              <w:right w:val="nil"/>
            </w:tcBorders>
            <w:vAlign w:val="center"/>
          </w:tcPr>
          <w:p w14:paraId="6515B718"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0D1E03E4" w14:textId="77777777" w:rsidR="00D10DCA" w:rsidRPr="006649A9" w:rsidRDefault="00D10DCA" w:rsidP="00D10DCA">
            <w:pPr>
              <w:spacing w:line="0" w:lineRule="atLeast"/>
              <w:jc w:val="center"/>
              <w:rPr>
                <w:sz w:val="21"/>
                <w:szCs w:val="21"/>
              </w:rPr>
            </w:pPr>
            <w:r w:rsidRPr="006649A9">
              <w:rPr>
                <w:position w:val="-14"/>
                <w:sz w:val="21"/>
                <w:szCs w:val="21"/>
              </w:rPr>
              <w:object w:dxaOrig="480" w:dyaOrig="380" w14:anchorId="5EDD64DD">
                <v:shape id="_x0000_i1046" type="#_x0000_t75" style="width:23.45pt;height:20.1pt" o:ole="">
                  <v:imagedata r:id="rId51" o:title=""/>
                </v:shape>
                <o:OLEObject Type="Embed" ProgID="Equation.DSMT4" ShapeID="_x0000_i1046" DrawAspect="Content" ObjectID="_1610044548" r:id="rId52"/>
              </w:object>
            </w:r>
          </w:p>
        </w:tc>
        <w:tc>
          <w:tcPr>
            <w:tcW w:w="2460" w:type="dxa"/>
            <w:tcBorders>
              <w:top w:val="nil"/>
              <w:left w:val="nil"/>
              <w:bottom w:val="nil"/>
              <w:right w:val="nil"/>
            </w:tcBorders>
            <w:vAlign w:val="center"/>
          </w:tcPr>
          <w:p w14:paraId="5387F215" w14:textId="77777777" w:rsidR="00D10DCA" w:rsidRPr="006649A9" w:rsidRDefault="00D10DCA" w:rsidP="00D10DCA">
            <w:pPr>
              <w:spacing w:line="0" w:lineRule="atLeast"/>
              <w:jc w:val="center"/>
              <w:rPr>
                <w:sz w:val="21"/>
                <w:szCs w:val="21"/>
              </w:rPr>
            </w:pPr>
            <w:r w:rsidRPr="006649A9">
              <w:rPr>
                <w:sz w:val="21"/>
                <w:szCs w:val="21"/>
              </w:rPr>
              <w:t>Pearson correlation coefficient</w:t>
            </w:r>
          </w:p>
        </w:tc>
      </w:tr>
      <w:tr w:rsidR="00BF6B6F" w:rsidRPr="006649A9" w14:paraId="4A6993C8" w14:textId="77777777" w:rsidTr="00D10DCA">
        <w:tc>
          <w:tcPr>
            <w:tcW w:w="1242" w:type="dxa"/>
            <w:tcBorders>
              <w:top w:val="nil"/>
              <w:left w:val="nil"/>
              <w:bottom w:val="single" w:sz="4" w:space="0" w:color="auto"/>
              <w:right w:val="nil"/>
            </w:tcBorders>
            <w:vAlign w:val="center"/>
          </w:tcPr>
          <w:p w14:paraId="782BDC90" w14:textId="36AD378A" w:rsidR="00BF6B6F" w:rsidRPr="008A6148" w:rsidRDefault="008A6148" w:rsidP="00D10DCA">
            <w:pPr>
              <w:spacing w:line="0" w:lineRule="atLeast"/>
              <w:jc w:val="center"/>
              <w:rPr>
                <w:i/>
                <w:sz w:val="21"/>
                <w:szCs w:val="21"/>
                <w:lang w:eastAsia="zh-CN"/>
              </w:rPr>
            </w:pPr>
            <w:r w:rsidRPr="008A6148">
              <w:rPr>
                <w:i/>
                <w:position w:val="-6"/>
                <w:sz w:val="21"/>
                <w:szCs w:val="21"/>
              </w:rPr>
              <w:object w:dxaOrig="220" w:dyaOrig="279" w14:anchorId="5E2870CE">
                <v:shape id="_x0000_i1047" type="#_x0000_t75" style="width:10.9pt;height:13.4pt" o:ole="">
                  <v:imagedata r:id="rId53" o:title=""/>
                </v:shape>
                <o:OLEObject Type="Embed" ProgID="Equation.DSMT4" ShapeID="_x0000_i1047" DrawAspect="Content" ObjectID="_1610044549" r:id="rId54"/>
              </w:object>
            </w:r>
          </w:p>
        </w:tc>
        <w:tc>
          <w:tcPr>
            <w:tcW w:w="2671" w:type="dxa"/>
            <w:tcBorders>
              <w:top w:val="nil"/>
              <w:left w:val="nil"/>
              <w:bottom w:val="single" w:sz="4" w:space="0" w:color="auto"/>
              <w:right w:val="nil"/>
            </w:tcBorders>
            <w:vAlign w:val="center"/>
          </w:tcPr>
          <w:p w14:paraId="45B9877C" w14:textId="7B548D31" w:rsidR="00BF6B6F" w:rsidRDefault="008A6148" w:rsidP="00D10DCA">
            <w:pPr>
              <w:spacing w:line="0" w:lineRule="atLeast"/>
              <w:jc w:val="center"/>
              <w:rPr>
                <w:rFonts w:eastAsia="宋体"/>
                <w:sz w:val="21"/>
                <w:szCs w:val="21"/>
                <w:lang w:eastAsia="zh-CN"/>
              </w:rPr>
            </w:pPr>
            <w:r>
              <w:rPr>
                <w:rFonts w:eastAsia="宋体" w:hint="eastAsia"/>
                <w:sz w:val="21"/>
                <w:szCs w:val="21"/>
                <w:lang w:eastAsia="zh-CN"/>
              </w:rPr>
              <w:t>L2-regularization coefficient</w:t>
            </w:r>
          </w:p>
        </w:tc>
        <w:tc>
          <w:tcPr>
            <w:tcW w:w="850" w:type="dxa"/>
            <w:tcBorders>
              <w:top w:val="nil"/>
              <w:left w:val="nil"/>
              <w:bottom w:val="single" w:sz="4" w:space="0" w:color="auto"/>
              <w:right w:val="nil"/>
            </w:tcBorders>
            <w:vAlign w:val="center"/>
          </w:tcPr>
          <w:p w14:paraId="798F6D98" w14:textId="77777777" w:rsidR="00BF6B6F" w:rsidRPr="006649A9" w:rsidRDefault="00BF6B6F" w:rsidP="00D10DCA">
            <w:pPr>
              <w:spacing w:line="0" w:lineRule="atLeast"/>
              <w:jc w:val="center"/>
              <w:rPr>
                <w:sz w:val="21"/>
                <w:szCs w:val="21"/>
              </w:rPr>
            </w:pPr>
          </w:p>
        </w:tc>
        <w:tc>
          <w:tcPr>
            <w:tcW w:w="1299" w:type="dxa"/>
            <w:tcBorders>
              <w:top w:val="nil"/>
              <w:left w:val="nil"/>
              <w:bottom w:val="single" w:sz="4" w:space="0" w:color="auto"/>
              <w:right w:val="nil"/>
            </w:tcBorders>
            <w:vAlign w:val="center"/>
          </w:tcPr>
          <w:p w14:paraId="0E6C6059" w14:textId="22838F61" w:rsidR="00BF6B6F" w:rsidRPr="006649A9" w:rsidRDefault="008A6148" w:rsidP="00D10DCA">
            <w:pPr>
              <w:spacing w:line="0" w:lineRule="atLeast"/>
              <w:jc w:val="center"/>
              <w:rPr>
                <w:sz w:val="21"/>
                <w:szCs w:val="21"/>
                <w:lang w:eastAsia="zh-CN"/>
              </w:rPr>
            </w:pPr>
            <w:r w:rsidRPr="008A6148">
              <w:rPr>
                <w:position w:val="-6"/>
                <w:sz w:val="21"/>
                <w:szCs w:val="21"/>
              </w:rPr>
              <w:object w:dxaOrig="260" w:dyaOrig="279" w14:anchorId="2E387F9A">
                <v:shape id="_x0000_i1048" type="#_x0000_t75" style="width:12.55pt;height:13.4pt" o:ole="">
                  <v:imagedata r:id="rId55" o:title=""/>
                </v:shape>
                <o:OLEObject Type="Embed" ProgID="Equation.DSMT4" ShapeID="_x0000_i1048" DrawAspect="Content" ObjectID="_1610044550" r:id="rId56"/>
              </w:object>
            </w:r>
          </w:p>
        </w:tc>
        <w:tc>
          <w:tcPr>
            <w:tcW w:w="2460" w:type="dxa"/>
            <w:tcBorders>
              <w:top w:val="nil"/>
              <w:left w:val="nil"/>
              <w:bottom w:val="single" w:sz="4" w:space="0" w:color="auto"/>
              <w:right w:val="nil"/>
            </w:tcBorders>
            <w:vAlign w:val="center"/>
          </w:tcPr>
          <w:p w14:paraId="6EB90108" w14:textId="2C204EBC" w:rsidR="00BF6B6F" w:rsidRPr="006649A9" w:rsidRDefault="008A6148" w:rsidP="00D10DCA">
            <w:pPr>
              <w:spacing w:line="0" w:lineRule="atLeast"/>
              <w:jc w:val="center"/>
              <w:rPr>
                <w:sz w:val="21"/>
                <w:szCs w:val="21"/>
                <w:lang w:eastAsia="zh-CN"/>
              </w:rPr>
            </w:pPr>
            <w:r>
              <w:rPr>
                <w:rFonts w:hint="eastAsia"/>
                <w:sz w:val="21"/>
                <w:szCs w:val="21"/>
                <w:lang w:eastAsia="zh-CN"/>
              </w:rPr>
              <w:t>Trainable parameters</w:t>
            </w:r>
          </w:p>
        </w:tc>
      </w:tr>
    </w:tbl>
    <w:p w14:paraId="1FBDE1C0" w14:textId="1A8F0B32" w:rsidR="00C06D1D" w:rsidRPr="00BC0BF8" w:rsidRDefault="00C150FA" w:rsidP="00C42A7D">
      <w:pPr>
        <w:pStyle w:val="1"/>
        <w:rPr>
          <w:rFonts w:cs="Times New Roman"/>
          <w:lang w:eastAsia="zh-CN"/>
        </w:rPr>
      </w:pPr>
      <w:r w:rsidRPr="00BC0BF8">
        <w:rPr>
          <w:rFonts w:cs="Times New Roman"/>
          <w:lang w:eastAsia="zh-CN"/>
        </w:rPr>
        <w:t>2</w:t>
      </w:r>
      <w:r w:rsidR="00CB743C" w:rsidRPr="00BC0BF8">
        <w:rPr>
          <w:rFonts w:cs="Times New Roman"/>
        </w:rPr>
        <w:t xml:space="preserve">. </w:t>
      </w:r>
      <w:r w:rsidR="0047645D" w:rsidRPr="00BC0BF8">
        <w:rPr>
          <w:rFonts w:cs="Times New Roman"/>
        </w:rPr>
        <w:t>M</w:t>
      </w:r>
      <w:r w:rsidR="00CB743C" w:rsidRPr="00BC0BF8">
        <w:rPr>
          <w:rFonts w:cs="Times New Roman"/>
        </w:rPr>
        <w:t>ethod</w:t>
      </w:r>
      <w:r w:rsidR="0047645D" w:rsidRPr="00BC0BF8">
        <w:rPr>
          <w:rFonts w:cs="Times New Roman"/>
        </w:rPr>
        <w:t>ology</w:t>
      </w:r>
    </w:p>
    <w:p w14:paraId="74026738" w14:textId="0842CCAB" w:rsidR="00C150FA" w:rsidRPr="00BC0BF8" w:rsidRDefault="00C150FA" w:rsidP="00C150FA">
      <w:pPr>
        <w:pStyle w:val="2"/>
        <w:rPr>
          <w:rFonts w:cs="Times New Roman"/>
          <w:lang w:eastAsia="zh-CN"/>
        </w:rPr>
      </w:pPr>
      <w:r w:rsidRPr="00BC0BF8">
        <w:rPr>
          <w:rFonts w:cs="Times New Roman"/>
          <w:lang w:eastAsia="zh-CN"/>
        </w:rPr>
        <w:t xml:space="preserve">2.1 </w:t>
      </w:r>
      <w:r w:rsidR="001932F0" w:rsidRPr="00BC0BF8">
        <w:rPr>
          <w:rFonts w:cs="Times New Roman"/>
          <w:lang w:eastAsia="zh-CN"/>
        </w:rPr>
        <w:t>Problem definition and f</w:t>
      </w:r>
      <w:r w:rsidRPr="00BC0BF8">
        <w:rPr>
          <w:rFonts w:cs="Times New Roman"/>
          <w:lang w:eastAsia="zh-CN"/>
        </w:rPr>
        <w:t>ramework</w:t>
      </w:r>
    </w:p>
    <w:p w14:paraId="1B3ED565" w14:textId="470C7856" w:rsidR="00C150FA" w:rsidRPr="00BC0BF8" w:rsidRDefault="00C150FA" w:rsidP="00C150FA">
      <w:pPr>
        <w:pStyle w:val="Paragraph"/>
        <w:rPr>
          <w:color w:val="FF0000"/>
          <w:lang w:eastAsia="zh-CN"/>
        </w:rPr>
      </w:pPr>
      <w:r w:rsidRPr="00BC0BF8">
        <w:t>Short-term traffic flow forecasting data is needed for both trave</w:t>
      </w:r>
      <w:r w:rsidRPr="00BC0BF8">
        <w:rPr>
          <w:lang w:eastAsia="zh-CN"/>
        </w:rPr>
        <w:t>l</w:t>
      </w:r>
      <w:r w:rsidRPr="00BC0BF8">
        <w:t xml:space="preserve">lers and traffic management departments. </w:t>
      </w:r>
      <w:r w:rsidR="00A80589" w:rsidRPr="00BC0BF8">
        <w:rPr>
          <w:color w:val="FF0000"/>
        </w:rPr>
        <w:t>It</w:t>
      </w:r>
      <w:r w:rsidR="00A80589" w:rsidRPr="00BC0BF8">
        <w:rPr>
          <w:color w:val="FF0000"/>
          <w:lang w:eastAsia="zh-CN"/>
        </w:rPr>
        <w:t>s aim is to anticipate changes in the number of vehicles at observation points (e.g., loop detectors).</w:t>
      </w:r>
      <w:r w:rsidR="00A80589" w:rsidRPr="00BC0BF8">
        <w:rPr>
          <w:lang w:eastAsia="zh-CN"/>
        </w:rPr>
        <w:t xml:space="preserve"> </w:t>
      </w:r>
      <w:r w:rsidR="00E466B0" w:rsidRPr="00BC0BF8">
        <w:rPr>
          <w:color w:val="FF0000"/>
          <w:lang w:eastAsia="zh-CN"/>
        </w:rPr>
        <w:t>In general, the traffic flow data we obtain</w:t>
      </w:r>
      <w:r w:rsidR="00AC6B3D">
        <w:rPr>
          <w:rFonts w:hint="eastAsia"/>
          <w:color w:val="FF0000"/>
          <w:lang w:eastAsia="zh-CN"/>
        </w:rPr>
        <w:t>ed</w:t>
      </w:r>
      <w:r w:rsidR="00E466B0" w:rsidRPr="00BC0BF8">
        <w:rPr>
          <w:color w:val="FF0000"/>
          <w:lang w:eastAsia="zh-CN"/>
        </w:rPr>
        <w:t xml:space="preserve"> is the sum of the traffic flows through observation points over a period of time.</w:t>
      </w:r>
      <w:r w:rsidR="00A80589" w:rsidRPr="00BC0BF8">
        <w:rPr>
          <w:lang w:eastAsia="zh-CN"/>
        </w:rPr>
        <w:t xml:space="preserve"> </w:t>
      </w:r>
      <w:r w:rsidR="00E466B0" w:rsidRPr="00BC0BF8">
        <w:rPr>
          <w:color w:val="FF0000"/>
          <w:lang w:eastAsia="zh-CN"/>
        </w:rPr>
        <w:t xml:space="preserve">We can use </w:t>
      </w:r>
      <w:proofErr w:type="spellStart"/>
      <w:r w:rsidR="00E466B0" w:rsidRPr="00BC0BF8">
        <w:rPr>
          <w:i/>
          <w:color w:val="FF0000"/>
          <w:lang w:eastAsia="zh-CN"/>
        </w:rPr>
        <w:t>x</w:t>
      </w:r>
      <w:r w:rsidR="00E466B0" w:rsidRPr="00BC0BF8">
        <w:rPr>
          <w:i/>
          <w:color w:val="FF0000"/>
          <w:vertAlign w:val="subscript"/>
          <w:lang w:eastAsia="zh-CN"/>
        </w:rPr>
        <w:t>i</w:t>
      </w:r>
      <w:proofErr w:type="gramStart"/>
      <w:r w:rsidR="00E466B0" w:rsidRPr="00BC0BF8">
        <w:rPr>
          <w:i/>
          <w:color w:val="FF0000"/>
          <w:vertAlign w:val="subscript"/>
          <w:lang w:eastAsia="zh-CN"/>
        </w:rPr>
        <w:t>,t</w:t>
      </w:r>
      <w:proofErr w:type="spellEnd"/>
      <w:proofErr w:type="gramEnd"/>
      <w:r w:rsidR="00E466B0" w:rsidRPr="00BC0BF8">
        <w:rPr>
          <w:color w:val="FF0000"/>
          <w:lang w:eastAsia="zh-CN"/>
        </w:rPr>
        <w:t xml:space="preserve"> to indicate the total number of traffic passing through observation point </w:t>
      </w:r>
      <w:proofErr w:type="spellStart"/>
      <w:r w:rsidR="00E466B0" w:rsidRPr="00BC0BF8">
        <w:rPr>
          <w:i/>
          <w:color w:val="FF0000"/>
          <w:lang w:eastAsia="zh-CN"/>
        </w:rPr>
        <w:t>i</w:t>
      </w:r>
      <w:proofErr w:type="spellEnd"/>
      <w:r w:rsidR="00E466B0" w:rsidRPr="00BC0BF8">
        <w:rPr>
          <w:color w:val="FF0000"/>
          <w:lang w:eastAsia="zh-CN"/>
        </w:rPr>
        <w:t xml:space="preserve"> over a period of time (e.g., 5 minutes) at time </w:t>
      </w:r>
      <w:r w:rsidR="00E466B0" w:rsidRPr="00BC0BF8">
        <w:rPr>
          <w:i/>
          <w:color w:val="FF0000"/>
          <w:lang w:eastAsia="zh-CN"/>
        </w:rPr>
        <w:t>t</w:t>
      </w:r>
      <w:r w:rsidR="00E466B0" w:rsidRPr="00BC0BF8">
        <w:rPr>
          <w:color w:val="FF0000"/>
          <w:lang w:eastAsia="zh-CN"/>
        </w:rPr>
        <w:t xml:space="preserve">. The traffic prediction problem is: </w:t>
      </w:r>
      <w:r w:rsidR="001932F0" w:rsidRPr="00BC0BF8">
        <w:rPr>
          <w:color w:val="FF0000"/>
          <w:lang w:eastAsia="zh-CN"/>
        </w:rPr>
        <w:t xml:space="preserve">At time </w:t>
      </w:r>
      <w:r w:rsidR="001932F0" w:rsidRPr="00BC0BF8">
        <w:rPr>
          <w:i/>
          <w:color w:val="FF0000"/>
          <w:lang w:eastAsia="zh-CN"/>
        </w:rPr>
        <w:t>T</w:t>
      </w:r>
      <w:r w:rsidR="001932F0" w:rsidRPr="00BC0BF8">
        <w:rPr>
          <w:color w:val="FF0000"/>
          <w:lang w:eastAsia="zh-CN"/>
        </w:rPr>
        <w:t xml:space="preserve">, </w:t>
      </w:r>
      <w:r w:rsidR="00E466B0" w:rsidRPr="00BC0BF8">
        <w:rPr>
          <w:color w:val="FF0000"/>
          <w:lang w:eastAsia="zh-CN"/>
        </w:rPr>
        <w:t xml:space="preserve">the historical data before the time </w:t>
      </w:r>
      <w:r w:rsidR="001932F0" w:rsidRPr="00BC0BF8">
        <w:rPr>
          <w:i/>
          <w:color w:val="FF0000"/>
          <w:lang w:eastAsia="zh-CN"/>
        </w:rPr>
        <w:t>T</w:t>
      </w:r>
      <w:r w:rsidR="00E466B0" w:rsidRPr="00BC0BF8">
        <w:rPr>
          <w:color w:val="FF0000"/>
          <w:lang w:eastAsia="zh-CN"/>
        </w:rPr>
        <w:t xml:space="preserve"> is used to predict the traffic at time </w:t>
      </w:r>
      <w:r w:rsidR="001932F0" w:rsidRPr="00BC0BF8">
        <w:rPr>
          <w:i/>
          <w:color w:val="FF0000"/>
          <w:lang w:eastAsia="zh-CN"/>
        </w:rPr>
        <w:t>T</w:t>
      </w:r>
      <w:r w:rsidR="00E466B0" w:rsidRPr="00BC0BF8">
        <w:rPr>
          <w:i/>
          <w:color w:val="FF0000"/>
          <w:lang w:eastAsia="zh-CN"/>
        </w:rPr>
        <w:t>+1</w:t>
      </w:r>
      <w:r w:rsidR="00E466B0" w:rsidRPr="00BC0BF8">
        <w:rPr>
          <w:color w:val="FF0000"/>
          <w:lang w:eastAsia="zh-CN"/>
        </w:rPr>
        <w:t xml:space="preserve"> or </w:t>
      </w:r>
      <w:proofErr w:type="spellStart"/>
      <w:r w:rsidR="001932F0" w:rsidRPr="00BC0BF8">
        <w:rPr>
          <w:i/>
          <w:color w:val="FF0000"/>
          <w:lang w:eastAsia="zh-CN"/>
        </w:rPr>
        <w:t>T</w:t>
      </w:r>
      <w:r w:rsidR="00E466B0" w:rsidRPr="00BC0BF8">
        <w:rPr>
          <w:i/>
          <w:color w:val="FF0000"/>
          <w:lang w:eastAsia="zh-CN"/>
        </w:rPr>
        <w:t>+n</w:t>
      </w:r>
      <w:proofErr w:type="spellEnd"/>
      <w:r w:rsidR="00E466B0" w:rsidRPr="00BC0BF8">
        <w:rPr>
          <w:color w:val="FF0000"/>
          <w:lang w:eastAsia="zh-CN"/>
        </w:rPr>
        <w:t xml:space="preserve">. </w:t>
      </w:r>
      <w:r w:rsidR="00AC6B3D">
        <w:rPr>
          <w:rFonts w:hint="eastAsia"/>
          <w:color w:val="FF0000"/>
          <w:lang w:eastAsia="zh-CN"/>
        </w:rPr>
        <w:t>T</w:t>
      </w:r>
      <w:r w:rsidR="001932F0" w:rsidRPr="00BC0BF8">
        <w:rPr>
          <w:color w:val="FF0000"/>
          <w:lang w:eastAsia="zh-CN"/>
        </w:rPr>
        <w:t>h</w:t>
      </w:r>
      <w:r w:rsidR="00AC6B3D">
        <w:rPr>
          <w:rFonts w:hint="eastAsia"/>
          <w:color w:val="FF0000"/>
          <w:lang w:eastAsia="zh-CN"/>
        </w:rPr>
        <w:t>is</w:t>
      </w:r>
      <w:r w:rsidR="001932F0" w:rsidRPr="00BC0BF8">
        <w:rPr>
          <w:color w:val="FF0000"/>
          <w:lang w:eastAsia="zh-CN"/>
        </w:rPr>
        <w:t xml:space="preserve"> problem</w:t>
      </w:r>
      <w:r w:rsidR="00AC6B3D">
        <w:rPr>
          <w:rFonts w:hint="eastAsia"/>
          <w:color w:val="FF0000"/>
          <w:lang w:eastAsia="zh-CN"/>
        </w:rPr>
        <w:t xml:space="preserve"> can be represented</w:t>
      </w:r>
      <w:r w:rsidR="001932F0" w:rsidRPr="00BC0BF8">
        <w:rPr>
          <w:color w:val="FF0000"/>
          <w:lang w:eastAsia="zh-CN"/>
        </w:rPr>
        <w:t xml:space="preserve"> as </w:t>
      </w:r>
      <w:r w:rsidR="001932F0" w:rsidRPr="00BC0BF8">
        <w:rPr>
          <w:i/>
          <w:color w:val="FF0000"/>
          <w:lang w:eastAsia="zh-CN"/>
        </w:rPr>
        <w:t>X=</w:t>
      </w:r>
      <w:r w:rsidR="001932F0" w:rsidRPr="00BC0BF8">
        <w:rPr>
          <w:color w:val="FF0000"/>
          <w:lang w:eastAsia="zh-CN"/>
        </w:rPr>
        <w:t>{</w:t>
      </w:r>
      <w:r w:rsidR="001932F0" w:rsidRPr="00BC0BF8">
        <w:rPr>
          <w:i/>
          <w:color w:val="FF0000"/>
          <w:lang w:eastAsia="zh-CN"/>
        </w:rPr>
        <w:t>x</w:t>
      </w:r>
      <w:r w:rsidR="001932F0" w:rsidRPr="00BC0BF8">
        <w:rPr>
          <w:i/>
          <w:color w:val="FF0000"/>
          <w:vertAlign w:val="subscript"/>
          <w:lang w:eastAsia="zh-CN"/>
        </w:rPr>
        <w:t>i,</w:t>
      </w:r>
      <w:r w:rsidR="00D10DCA">
        <w:rPr>
          <w:rFonts w:hint="eastAsia"/>
          <w:i/>
          <w:color w:val="FF0000"/>
          <w:vertAlign w:val="subscript"/>
          <w:lang w:eastAsia="zh-CN"/>
        </w:rPr>
        <w:t xml:space="preserve"> </w:t>
      </w:r>
      <w:r w:rsidR="001932F0" w:rsidRPr="00BC0BF8">
        <w:rPr>
          <w:i/>
          <w:color w:val="FF0000"/>
          <w:vertAlign w:val="subscript"/>
          <w:lang w:eastAsia="zh-CN"/>
        </w:rPr>
        <w:t>t</w:t>
      </w:r>
      <w:r w:rsidR="001932F0" w:rsidRPr="00BC0BF8">
        <w:rPr>
          <w:i/>
          <w:color w:val="FF0000"/>
          <w:lang w:eastAsia="zh-CN"/>
        </w:rPr>
        <w:t xml:space="preserve"> | </w:t>
      </w:r>
      <w:proofErr w:type="spellStart"/>
      <w:r w:rsidR="001932F0" w:rsidRPr="00BC0BF8">
        <w:rPr>
          <w:i/>
          <w:color w:val="FF0000"/>
          <w:lang w:eastAsia="zh-CN"/>
        </w:rPr>
        <w:t>i</w:t>
      </w:r>
      <w:proofErr w:type="spellEnd"/>
      <w:r w:rsidR="001932F0" w:rsidRPr="00BC0BF8">
        <w:rPr>
          <w:rFonts w:ascii="宋体" w:eastAsia="宋体" w:hAnsi="宋体" w:cs="宋体" w:hint="eastAsia"/>
          <w:i/>
          <w:color w:val="FF0000"/>
          <w:lang w:eastAsia="zh-CN"/>
        </w:rPr>
        <w:t>∈</w:t>
      </w:r>
      <w:r w:rsidR="001932F0" w:rsidRPr="00BC0BF8">
        <w:rPr>
          <w:i/>
          <w:color w:val="FF0000"/>
          <w:lang w:eastAsia="zh-CN"/>
        </w:rPr>
        <w:t>I, t</w:t>
      </w:r>
      <w:r w:rsidR="001932F0" w:rsidRPr="00BC0BF8">
        <w:rPr>
          <w:rFonts w:ascii="宋体" w:eastAsia="宋体" w:hAnsi="宋体" w:cs="宋体" w:hint="eastAsia"/>
          <w:i/>
          <w:color w:val="FF0000"/>
          <w:lang w:eastAsia="zh-CN"/>
        </w:rPr>
        <w:t>∈</w:t>
      </w:r>
      <w:r w:rsidR="001932F0" w:rsidRPr="00BC0BF8">
        <w:rPr>
          <w:color w:val="FF0000"/>
          <w:lang w:eastAsia="zh-CN"/>
        </w:rPr>
        <w:t>{</w:t>
      </w:r>
      <w:r w:rsidR="001932F0" w:rsidRPr="00BC0BF8">
        <w:rPr>
          <w:i/>
          <w:color w:val="FF0000"/>
          <w:lang w:eastAsia="zh-CN"/>
        </w:rPr>
        <w:t>1,2,…,T</w:t>
      </w:r>
      <w:r w:rsidR="001932F0" w:rsidRPr="00BC0BF8">
        <w:rPr>
          <w:color w:val="FF0000"/>
          <w:lang w:eastAsia="zh-CN"/>
        </w:rPr>
        <w:t xml:space="preserve">}}, where </w:t>
      </w:r>
      <w:r w:rsidR="001932F0" w:rsidRPr="00BC0BF8">
        <w:rPr>
          <w:i/>
          <w:color w:val="FF0000"/>
          <w:lang w:eastAsia="zh-CN"/>
        </w:rPr>
        <w:t xml:space="preserve">I </w:t>
      </w:r>
      <w:r w:rsidR="001932F0" w:rsidRPr="00BC0BF8">
        <w:rPr>
          <w:color w:val="FF0000"/>
          <w:lang w:eastAsia="zh-CN"/>
        </w:rPr>
        <w:t xml:space="preserve">is the set of all observation points. </w:t>
      </w:r>
      <w:r w:rsidRPr="00BC0BF8">
        <w:t>However, in considering this problem, it is necessary to determine what kind</w:t>
      </w:r>
      <w:r w:rsidRPr="00BC0BF8">
        <w:rPr>
          <w:lang w:eastAsia="zh-CN"/>
        </w:rPr>
        <w:t>s</w:t>
      </w:r>
      <w:r w:rsidRPr="00BC0BF8">
        <w:t xml:space="preserve"> of data features are relevant to traffic forecasting and how to select and use them. </w:t>
      </w:r>
    </w:p>
    <w:p w14:paraId="00F832E2" w14:textId="6FB230A6" w:rsidR="003246EE" w:rsidRPr="00BC0BF8" w:rsidRDefault="003246EE" w:rsidP="003246EE">
      <w:pPr>
        <w:pStyle w:val="3"/>
        <w:rPr>
          <w:rFonts w:cs="Times New Roman"/>
          <w:lang w:eastAsia="zh-CN"/>
        </w:rPr>
      </w:pPr>
      <w:r w:rsidRPr="00BC0BF8">
        <w:rPr>
          <w:rFonts w:cs="Times New Roman"/>
        </w:rPr>
        <w:t>2.</w:t>
      </w:r>
      <w:r w:rsidRPr="00BC0BF8">
        <w:rPr>
          <w:rFonts w:cs="Times New Roman"/>
          <w:lang w:eastAsia="zh-CN"/>
        </w:rPr>
        <w:t>1.</w:t>
      </w:r>
      <w:r>
        <w:rPr>
          <w:rFonts w:cs="Times New Roman" w:hint="eastAsia"/>
          <w:lang w:eastAsia="zh-CN"/>
        </w:rPr>
        <w:t>1</w:t>
      </w:r>
      <w:r w:rsidRPr="00BC0BF8">
        <w:rPr>
          <w:rFonts w:cs="Times New Roman"/>
        </w:rPr>
        <w:t xml:space="preserve"> </w:t>
      </w:r>
      <w:r w:rsidRPr="00BC0BF8">
        <w:rPr>
          <w:rFonts w:cs="Times New Roman"/>
          <w:lang w:eastAsia="zh-CN"/>
        </w:rPr>
        <w:t>Framework for our proposed method</w:t>
      </w:r>
    </w:p>
    <w:p w14:paraId="4CC4B4AF" w14:textId="4BA126C4" w:rsidR="003246EE" w:rsidRPr="00BC0BF8" w:rsidRDefault="003246EE" w:rsidP="003246EE">
      <w:pPr>
        <w:pStyle w:val="Paragraph"/>
        <w:rPr>
          <w:lang w:eastAsia="zh-CN"/>
        </w:rPr>
      </w:pPr>
      <w:r w:rsidRPr="00BC0BF8">
        <w:rPr>
          <w:color w:val="FF0000"/>
        </w:rPr>
        <w:t>Since traffic forecasting is an important supporting technology for the deployment of intelligent transportation systems, it has always been a research hotspot.</w:t>
      </w:r>
      <w:r w:rsidRPr="00BC0BF8">
        <w:rPr>
          <w:lang w:eastAsia="zh-CN"/>
        </w:rPr>
        <w:t xml:space="preserve"> Although </w:t>
      </w:r>
      <w:r w:rsidRPr="00BC0BF8">
        <w:rPr>
          <w:lang w:eastAsia="zh-CN"/>
        </w:rPr>
        <w:lastRenderedPageBreak/>
        <w:t>t</w:t>
      </w:r>
      <w:r w:rsidRPr="00BC0BF8">
        <w:t>here are already many good predictive models in the</w:t>
      </w:r>
      <w:r w:rsidRPr="00BC0BF8" w:rsidDel="00E01056">
        <w:t xml:space="preserve"> </w:t>
      </w:r>
      <w:r w:rsidRPr="00BC0BF8">
        <w:t>field of traffic flow prediction</w:t>
      </w:r>
      <w:r w:rsidRPr="00BC0BF8">
        <w:rPr>
          <w:lang w:eastAsia="zh-CN"/>
        </w:rPr>
        <w:t>, d</w:t>
      </w:r>
      <w:r w:rsidRPr="00BC0BF8">
        <w:t>eep learning</w:t>
      </w:r>
      <w:r w:rsidRPr="00BC0BF8">
        <w:rPr>
          <w:lang w:eastAsia="zh-CN"/>
        </w:rPr>
        <w:t>,</w:t>
      </w:r>
      <w:r w:rsidRPr="00BC0BF8">
        <w:t xml:space="preserve"> </w:t>
      </w:r>
      <w:r w:rsidRPr="00BC0BF8">
        <w:rPr>
          <w:lang w:eastAsia="zh-CN"/>
        </w:rPr>
        <w:t xml:space="preserve">as a new Computational Intelligence method (CI), has </w:t>
      </w:r>
      <w:r w:rsidRPr="00BC0BF8">
        <w:t xml:space="preserve">attracted much research attention. In this </w:t>
      </w:r>
      <w:r w:rsidRPr="00BC0BF8">
        <w:rPr>
          <w:lang w:eastAsia="zh-CN"/>
        </w:rPr>
        <w:t>Section</w:t>
      </w:r>
      <w:r w:rsidRPr="00BC0BF8">
        <w:t xml:space="preserve">, a deep learning framework is introduced to build </w:t>
      </w:r>
      <w:r w:rsidRPr="00BC0BF8">
        <w:rPr>
          <w:lang w:eastAsia="zh-CN"/>
        </w:rPr>
        <w:t xml:space="preserve">     </w:t>
      </w:r>
      <w:r w:rsidRPr="00BC0BF8">
        <w:rPr>
          <w:color w:val="FF0000"/>
          <w:lang w:eastAsia="zh-CN"/>
        </w:rPr>
        <w:t xml:space="preserve">our </w:t>
      </w:r>
      <w:r w:rsidRPr="00BC0BF8">
        <w:t>predictive models. The application of a deep learning framework to the field of transportation has proven that it can achieve good performance in real traffic prediction problems (</w:t>
      </w:r>
      <w:proofErr w:type="spellStart"/>
      <w:r w:rsidRPr="00BC0BF8">
        <w:t>Lv</w:t>
      </w:r>
      <w:proofErr w:type="spellEnd"/>
      <w:r w:rsidRPr="00BC0BF8">
        <w:t xml:space="preserve"> et al., 2015; </w:t>
      </w:r>
      <w:proofErr w:type="spellStart"/>
      <w:r w:rsidRPr="00BC0BF8">
        <w:t>Koesdwiady</w:t>
      </w:r>
      <w:proofErr w:type="spellEnd"/>
      <w:r w:rsidRPr="00BC0BF8">
        <w:t xml:space="preserve"> et al., 2016; Polson and Sokolov, 2017). </w:t>
      </w:r>
      <w:r w:rsidRPr="00BC0BF8">
        <w:rPr>
          <w:color w:val="FF0000"/>
        </w:rPr>
        <w:t xml:space="preserve">In this paper, we present our prediction framework as shown in Figure </w:t>
      </w:r>
      <w:del w:id="38" w:author="Microsoft" w:date="2019-01-26T21:24:00Z">
        <w:r w:rsidRPr="00BC0BF8" w:rsidDel="00DA6A43">
          <w:rPr>
            <w:color w:val="FF0000"/>
          </w:rPr>
          <w:delText>2</w:delText>
        </w:r>
      </w:del>
      <w:ins w:id="39" w:author="Microsoft" w:date="2019-01-26T21:24:00Z">
        <w:r w:rsidR="00DA6A43">
          <w:rPr>
            <w:rFonts w:hint="eastAsia"/>
            <w:color w:val="FF0000"/>
            <w:lang w:eastAsia="zh-CN"/>
          </w:rPr>
          <w:t>1</w:t>
        </w:r>
      </w:ins>
      <w:r w:rsidRPr="00BC0BF8">
        <w:rPr>
          <w:color w:val="FF0000"/>
          <w:lang w:eastAsia="zh-CN"/>
        </w:rPr>
        <w:t>.</w:t>
      </w:r>
    </w:p>
    <w:p w14:paraId="31547A56" w14:textId="61FED7A1" w:rsidR="003246EE" w:rsidRPr="00BC0BF8" w:rsidRDefault="004164DB">
      <w:pPr>
        <w:pStyle w:val="Figurecaption"/>
        <w:keepNext/>
        <w:rPr>
          <w:lang w:eastAsia="zh-CN"/>
        </w:rPr>
        <w:pPrChange w:id="40" w:author="Microsoft" w:date="2019-01-26T21:25:00Z">
          <w:pPr>
            <w:keepNext/>
          </w:pPr>
        </w:pPrChange>
      </w:pPr>
      <w:r>
        <w:object w:dxaOrig="13843" w:dyaOrig="5073" w14:anchorId="50F7F680">
          <v:shape id="_x0000_i1049" type="#_x0000_t75" style="width:415.25pt;height:152.35pt" o:ole="">
            <v:imagedata r:id="rId57" o:title=""/>
          </v:shape>
          <o:OLEObject Type="Embed" ProgID="Visio.Drawing.11" ShapeID="_x0000_i1049" DrawAspect="Content" ObjectID="_1610044551" r:id="rId58"/>
        </w:object>
      </w:r>
    </w:p>
    <w:p w14:paraId="6FDCDF46" w14:textId="1D78DAB5" w:rsidR="00DA6A43" w:rsidRDefault="00DA6A43">
      <w:pPr>
        <w:pStyle w:val="a8"/>
        <w:rPr>
          <w:ins w:id="41" w:author="Microsoft" w:date="2019-01-26T21:25:00Z"/>
        </w:rPr>
      </w:pPr>
      <w:ins w:id="42" w:author="Microsoft" w:date="2019-01-26T21:25:00Z">
        <w:r>
          <w:t xml:space="preserve">Figure </w:t>
        </w:r>
        <w:r>
          <w:fldChar w:fldCharType="begin"/>
        </w:r>
        <w:r>
          <w:instrText xml:space="preserve"> SEQ Figure \* ARABIC </w:instrText>
        </w:r>
      </w:ins>
      <w:r>
        <w:fldChar w:fldCharType="separate"/>
      </w:r>
      <w:ins w:id="43" w:author="Microsoft" w:date="2019-01-26T21:26:00Z">
        <w:r>
          <w:rPr>
            <w:noProof/>
          </w:rPr>
          <w:t>1</w:t>
        </w:r>
      </w:ins>
      <w:ins w:id="44" w:author="Microsoft" w:date="2019-01-26T21:25:00Z">
        <w:r>
          <w:fldChar w:fldCharType="end"/>
        </w:r>
        <w:r>
          <w:rPr>
            <w:rFonts w:eastAsiaTheme="minorEastAsia" w:hint="eastAsia"/>
            <w:lang w:eastAsia="zh-CN"/>
          </w:rPr>
          <w:t xml:space="preserve"> </w:t>
        </w:r>
        <w:r w:rsidRPr="00871E40">
          <w:t>Framework for traffic flow prediction.</w:t>
        </w:r>
      </w:ins>
    </w:p>
    <w:p w14:paraId="10E6159A" w14:textId="2694EE58" w:rsidR="003246EE" w:rsidRPr="00BC0BF8" w:rsidDel="00DA6A43" w:rsidRDefault="003246EE" w:rsidP="003246EE">
      <w:pPr>
        <w:pStyle w:val="a8"/>
        <w:rPr>
          <w:del w:id="45" w:author="Microsoft" w:date="2019-01-26T21:25:00Z"/>
          <w:rFonts w:ascii="Times New Roman" w:eastAsiaTheme="minorEastAsia" w:hAnsi="Times New Roman" w:cs="Times New Roman"/>
          <w:lang w:eastAsia="zh-CN"/>
        </w:rPr>
      </w:pPr>
      <w:del w:id="46" w:author="Microsoft" w:date="2019-01-26T21:25:00Z">
        <w:r w:rsidRPr="00BC0BF8" w:rsidDel="00DA6A43">
          <w:rPr>
            <w:rFonts w:ascii="Times New Roman" w:hAnsi="Times New Roman" w:cs="Times New Roman"/>
          </w:rPr>
          <w:delText xml:space="preserve">Figure </w:delText>
        </w:r>
        <w:r w:rsidRPr="00BC0BF8" w:rsidDel="00DA6A43">
          <w:fldChar w:fldCharType="begin"/>
        </w:r>
        <w:r w:rsidRPr="00BC0BF8" w:rsidDel="00DA6A43">
          <w:rPr>
            <w:rFonts w:ascii="Times New Roman" w:hAnsi="Times New Roman" w:cs="Times New Roman"/>
          </w:rPr>
          <w:delInstrText xml:space="preserve"> SEQ Figure \* ARABIC </w:delInstrText>
        </w:r>
        <w:r w:rsidRPr="00BC0BF8" w:rsidDel="00DA6A43">
          <w:fldChar w:fldCharType="separate"/>
        </w:r>
        <w:r w:rsidDel="00DA6A43">
          <w:rPr>
            <w:rFonts w:ascii="Times New Roman" w:hAnsi="Times New Roman" w:cs="Times New Roman"/>
            <w:noProof/>
          </w:rPr>
          <w:delText>2</w:delText>
        </w:r>
        <w:r w:rsidRPr="00BC0BF8" w:rsidDel="00DA6A43">
          <w:fldChar w:fldCharType="end"/>
        </w:r>
        <w:r w:rsidRPr="00BC0BF8" w:rsidDel="00DA6A43">
          <w:rPr>
            <w:rFonts w:ascii="Times New Roman" w:eastAsiaTheme="minorEastAsia" w:hAnsi="Times New Roman" w:cs="Times New Roman"/>
            <w:lang w:eastAsia="zh-CN"/>
          </w:rPr>
          <w:delText xml:space="preserve"> Framework for traffic flow prediction.</w:delText>
        </w:r>
      </w:del>
    </w:p>
    <w:p w14:paraId="65D77F0C" w14:textId="50E429BD" w:rsidR="003246EE" w:rsidRPr="00BC0BF8" w:rsidRDefault="003246EE" w:rsidP="003246EE">
      <w:pPr>
        <w:pStyle w:val="Newparagraph"/>
        <w:rPr>
          <w:color w:val="FF0000"/>
          <w:lang w:eastAsia="zh-CN"/>
        </w:rPr>
      </w:pPr>
      <w:r w:rsidRPr="00BC0BF8">
        <w:t xml:space="preserve">Figure </w:t>
      </w:r>
      <w:del w:id="47" w:author="Microsoft" w:date="2019-01-26T21:27:00Z">
        <w:r w:rsidRPr="00BC0BF8" w:rsidDel="00DA6A43">
          <w:rPr>
            <w:lang w:eastAsia="zh-CN"/>
          </w:rPr>
          <w:delText>2</w:delText>
        </w:r>
        <w:r w:rsidRPr="00BC0BF8" w:rsidDel="00DA6A43">
          <w:delText xml:space="preserve"> </w:delText>
        </w:r>
      </w:del>
      <w:ins w:id="48" w:author="Microsoft" w:date="2019-01-26T21:27:00Z">
        <w:r w:rsidR="00DA6A43">
          <w:rPr>
            <w:rFonts w:hint="eastAsia"/>
            <w:lang w:eastAsia="zh-CN"/>
          </w:rPr>
          <w:t>1</w:t>
        </w:r>
        <w:r w:rsidR="00DA6A43" w:rsidRPr="00BC0BF8">
          <w:t xml:space="preserve"> </w:t>
        </w:r>
      </w:ins>
      <w:r w:rsidRPr="00BC0BF8">
        <w:t>is a flowchart of the</w:t>
      </w:r>
      <w:r w:rsidRPr="003246EE">
        <w:t xml:space="preserve"> </w:t>
      </w:r>
      <w:r w:rsidRPr="00BC0BF8">
        <w:t>proposed traffic flow prediction framework in this paper. The road traffic data is pre</w:t>
      </w:r>
      <w:r w:rsidRPr="00BC0BF8">
        <w:rPr>
          <w:lang w:eastAsia="zh-CN"/>
        </w:rPr>
        <w:t>-</w:t>
      </w:r>
      <w:r w:rsidRPr="00BC0BF8">
        <w:t xml:space="preserve">processed into a matrix form according to </w:t>
      </w:r>
      <w:r w:rsidR="00EF2067">
        <w:rPr>
          <w:rFonts w:hint="eastAsia"/>
          <w:lang w:eastAsia="zh-CN"/>
        </w:rPr>
        <w:t>temporal</w:t>
      </w:r>
      <w:r w:rsidRPr="00BC0BF8">
        <w:t xml:space="preserve"> and spatial dimensions</w:t>
      </w:r>
      <w:r w:rsidRPr="00BC0BF8">
        <w:rPr>
          <w:lang w:eastAsia="zh-CN"/>
        </w:rPr>
        <w:t xml:space="preserve">, </w:t>
      </w:r>
      <w:r w:rsidR="00E83085">
        <w:rPr>
          <w:rFonts w:hint="eastAsia"/>
          <w:color w:val="FF0000"/>
          <w:lang w:eastAsia="zh-CN"/>
        </w:rPr>
        <w:t>as</w:t>
      </w:r>
      <w:r w:rsidRPr="00BC0BF8">
        <w:rPr>
          <w:color w:val="FF0000"/>
          <w:lang w:eastAsia="zh-CN"/>
        </w:rPr>
        <w:t xml:space="preserve"> described in Section 2.3.1</w:t>
      </w:r>
      <w:r w:rsidR="00EF2067">
        <w:rPr>
          <w:color w:val="FF0000"/>
        </w:rPr>
        <w:t>.The spati</w:t>
      </w:r>
      <w:r w:rsidR="00EF2067">
        <w:rPr>
          <w:rFonts w:hint="eastAsia"/>
          <w:color w:val="FF0000"/>
          <w:lang w:eastAsia="zh-CN"/>
        </w:rPr>
        <w:t xml:space="preserve">al and temporal correlation analysis are conducted in Section 2.1.2. </w:t>
      </w:r>
      <w:r w:rsidRPr="00BC0BF8">
        <w:t xml:space="preserve">The optimal input data size is determined </w:t>
      </w:r>
      <w:del w:id="49" w:author="Microsoft" w:date="2019-01-26T21:41:00Z">
        <w:r w:rsidRPr="00BC0BF8" w:rsidDel="002C246D">
          <w:delText xml:space="preserve">by spatial-temporal correlation analysis and </w:delText>
        </w:r>
      </w:del>
      <w:r>
        <w:rPr>
          <w:color w:val="FF0000"/>
          <w:lang w:eastAsia="zh-CN"/>
        </w:rPr>
        <w:t>STFSA</w:t>
      </w:r>
      <w:r w:rsidRPr="00BC0BF8">
        <w:rPr>
          <w:color w:val="FF0000"/>
          <w:lang w:eastAsia="zh-CN"/>
        </w:rPr>
        <w:t>,</w:t>
      </w:r>
      <w:r w:rsidRPr="00BC0BF8">
        <w:t xml:space="preserve"> </w:t>
      </w:r>
      <w:r w:rsidRPr="00BC0BF8">
        <w:rPr>
          <w:color w:val="FF0000"/>
          <w:lang w:eastAsia="zh-CN"/>
        </w:rPr>
        <w:t xml:space="preserve">which </w:t>
      </w:r>
      <w:del w:id="50" w:author="Microsoft" w:date="2019-01-26T21:41:00Z">
        <w:r w:rsidRPr="00BC0BF8" w:rsidDel="002C246D">
          <w:rPr>
            <w:color w:val="FF0000"/>
            <w:lang w:eastAsia="zh-CN"/>
          </w:rPr>
          <w:delText xml:space="preserve">are </w:delText>
        </w:r>
      </w:del>
      <w:ins w:id="51" w:author="Microsoft" w:date="2019-01-26T21:41:00Z">
        <w:r w:rsidR="002C246D">
          <w:rPr>
            <w:rFonts w:hint="eastAsia"/>
            <w:color w:val="FF0000"/>
            <w:lang w:eastAsia="zh-CN"/>
          </w:rPr>
          <w:t>is</w:t>
        </w:r>
        <w:r w:rsidR="002C246D" w:rsidRPr="00BC0BF8">
          <w:rPr>
            <w:color w:val="FF0000"/>
            <w:lang w:eastAsia="zh-CN"/>
          </w:rPr>
          <w:t xml:space="preserve"> </w:t>
        </w:r>
      </w:ins>
      <w:r w:rsidRPr="00BC0BF8">
        <w:rPr>
          <w:color w:val="FF0000"/>
          <w:lang w:eastAsia="zh-CN"/>
        </w:rPr>
        <w:t>given in Sections 2.</w:t>
      </w:r>
      <w:del w:id="52" w:author="Microsoft" w:date="2019-01-26T21:41:00Z">
        <w:r w:rsidRPr="00BC0BF8" w:rsidDel="002C246D">
          <w:rPr>
            <w:color w:val="FF0000"/>
            <w:lang w:eastAsia="zh-CN"/>
          </w:rPr>
          <w:delText>1.1 and Section 2.3</w:delText>
        </w:r>
      </w:del>
      <w:ins w:id="53" w:author="Microsoft" w:date="2019-01-26T21:41:00Z">
        <w:r w:rsidR="002C246D">
          <w:rPr>
            <w:rFonts w:hint="eastAsia"/>
            <w:color w:val="FF0000"/>
            <w:lang w:eastAsia="zh-CN"/>
          </w:rPr>
          <w:t>2</w:t>
        </w:r>
      </w:ins>
      <w:del w:id="54" w:author="Microsoft" w:date="2019-01-26T21:41:00Z">
        <w:r w:rsidRPr="00BC0BF8" w:rsidDel="002C246D">
          <w:rPr>
            <w:color w:val="FF0000"/>
            <w:lang w:eastAsia="zh-CN"/>
          </w:rPr>
          <w:delText>, respectively</w:delText>
        </w:r>
      </w:del>
      <w:r w:rsidRPr="00BC0BF8">
        <w:rPr>
          <w:color w:val="FF0000"/>
          <w:lang w:eastAsia="zh-CN"/>
        </w:rPr>
        <w:t>.</w:t>
      </w:r>
      <w:r w:rsidRPr="00BC0BF8">
        <w:t xml:space="preserve"> </w:t>
      </w:r>
      <w:r w:rsidRPr="00BC0BF8">
        <w:rPr>
          <w:color w:val="FF0000"/>
        </w:rPr>
        <w:t>For the prediction method, we use CNN as our prediction model. The inner box</w:t>
      </w:r>
      <w:r w:rsidRPr="00BC0BF8">
        <w:rPr>
          <w:color w:val="FF0000"/>
          <w:lang w:eastAsia="zh-CN"/>
        </w:rPr>
        <w:t>es</w:t>
      </w:r>
      <w:r w:rsidRPr="00BC0BF8">
        <w:rPr>
          <w:color w:val="FF0000"/>
        </w:rPr>
        <w:t xml:space="preserve"> </w:t>
      </w:r>
      <w:r w:rsidRPr="00BC0BF8">
        <w:rPr>
          <w:color w:val="FF0000"/>
          <w:lang w:eastAsia="zh-CN"/>
        </w:rPr>
        <w:t>are</w:t>
      </w:r>
      <w:r w:rsidRPr="00BC0BF8">
        <w:rPr>
          <w:color w:val="FF0000"/>
        </w:rPr>
        <w:t xml:space="preserve"> the process of determining </w:t>
      </w:r>
      <w:r w:rsidR="004164DB">
        <w:rPr>
          <w:rFonts w:hint="eastAsia"/>
          <w:color w:val="FF0000"/>
          <w:lang w:eastAsia="zh-CN"/>
        </w:rPr>
        <w:t xml:space="preserve">CNN neural </w:t>
      </w:r>
      <w:r w:rsidRPr="00BC0BF8">
        <w:rPr>
          <w:color w:val="FF0000"/>
        </w:rPr>
        <w:t>network hyper</w:t>
      </w:r>
      <w:r w:rsidRPr="00BC0BF8">
        <w:rPr>
          <w:color w:val="FF0000"/>
          <w:lang w:eastAsia="zh-CN"/>
        </w:rPr>
        <w:t>-</w:t>
      </w:r>
      <w:r w:rsidRPr="00BC0BF8">
        <w:rPr>
          <w:color w:val="FF0000"/>
        </w:rPr>
        <w:t xml:space="preserve">parameters that can affect the results of neural network </w:t>
      </w:r>
      <w:r w:rsidRPr="00BC0BF8">
        <w:rPr>
          <w:color w:val="FF0000"/>
        </w:rPr>
        <w:lastRenderedPageBreak/>
        <w:t>learning and the final regression prediction</w:t>
      </w:r>
      <w:r w:rsidR="004164DB">
        <w:rPr>
          <w:rFonts w:hint="eastAsia"/>
          <w:color w:val="FF0000"/>
          <w:lang w:eastAsia="zh-CN"/>
        </w:rPr>
        <w:t xml:space="preserve"> and they</w:t>
      </w:r>
      <w:r w:rsidR="004164DB" w:rsidRPr="004164DB">
        <w:rPr>
          <w:color w:val="FF0000"/>
          <w:lang w:eastAsia="zh-CN"/>
        </w:rPr>
        <w:t xml:space="preserve"> are specified during the training process.</w:t>
      </w:r>
      <w:r w:rsidR="004164DB">
        <w:rPr>
          <w:rFonts w:hint="eastAsia"/>
          <w:color w:val="FF0000"/>
          <w:lang w:eastAsia="zh-CN"/>
        </w:rPr>
        <w:t xml:space="preserve"> </w:t>
      </w:r>
      <w:r w:rsidRPr="00BC0BF8">
        <w:rPr>
          <w:color w:val="FF0000"/>
          <w:lang w:eastAsia="zh-CN"/>
        </w:rPr>
        <w:t>The predictive model building process and the specific hyper-parameter configuration are detailed in Section 2.3.</w:t>
      </w:r>
      <w:r w:rsidR="00AB4B50">
        <w:rPr>
          <w:rFonts w:hint="eastAsia"/>
          <w:color w:val="FF0000"/>
          <w:lang w:eastAsia="zh-CN"/>
        </w:rPr>
        <w:t xml:space="preserve"> </w:t>
      </w:r>
      <w:r w:rsidR="00AB4B50" w:rsidRPr="00AB4B50">
        <w:rPr>
          <w:color w:val="FF0000"/>
          <w:lang w:eastAsia="zh-CN"/>
        </w:rPr>
        <w:t>The output in the above figure is the predicted output of the model on the test set, which is described in Section 3.</w:t>
      </w:r>
    </w:p>
    <w:p w14:paraId="548D3585" w14:textId="2572144F" w:rsidR="00C150FA" w:rsidRPr="00BC0BF8" w:rsidRDefault="00C150FA" w:rsidP="00C150FA">
      <w:pPr>
        <w:pStyle w:val="3"/>
        <w:rPr>
          <w:rFonts w:cs="Times New Roman"/>
          <w:lang w:eastAsia="zh-CN"/>
        </w:rPr>
      </w:pPr>
      <w:r w:rsidRPr="00BC0BF8">
        <w:rPr>
          <w:rFonts w:cs="Times New Roman"/>
        </w:rPr>
        <w:t>2.1</w:t>
      </w:r>
      <w:r w:rsidR="009659A6" w:rsidRPr="00BC0BF8">
        <w:rPr>
          <w:rFonts w:cs="Times New Roman"/>
          <w:lang w:eastAsia="zh-CN"/>
        </w:rPr>
        <w:t>.</w:t>
      </w:r>
      <w:r w:rsidR="003246EE">
        <w:rPr>
          <w:rFonts w:cs="Times New Roman" w:hint="eastAsia"/>
          <w:lang w:eastAsia="zh-CN"/>
        </w:rPr>
        <w:t>2</w:t>
      </w:r>
      <w:r w:rsidRPr="00BC0BF8">
        <w:rPr>
          <w:rFonts w:cs="Times New Roman"/>
        </w:rPr>
        <w:t xml:space="preserve"> </w:t>
      </w:r>
      <w:proofErr w:type="spellStart"/>
      <w:r w:rsidRPr="00BC0BF8">
        <w:rPr>
          <w:rFonts w:cs="Times New Roman"/>
        </w:rPr>
        <w:t>S</w:t>
      </w:r>
      <w:r w:rsidR="00D10DCA">
        <w:rPr>
          <w:rFonts w:cs="Times New Roman" w:hint="eastAsia"/>
          <w:lang w:eastAsia="zh-CN"/>
        </w:rPr>
        <w:t>patio</w:t>
      </w:r>
      <w:proofErr w:type="spellEnd"/>
      <w:r w:rsidR="00D10DCA">
        <w:rPr>
          <w:rFonts w:cs="Times New Roman" w:hint="eastAsia"/>
          <w:lang w:eastAsia="zh-CN"/>
        </w:rPr>
        <w:t>-temporal correlation</w:t>
      </w:r>
    </w:p>
    <w:p w14:paraId="19FA6F95" w14:textId="20C97931" w:rsidR="00C150FA" w:rsidRPr="00BC0BF8" w:rsidRDefault="00C150FA" w:rsidP="00C150FA">
      <w:pPr>
        <w:pStyle w:val="Paragraph"/>
        <w:rPr>
          <w:color w:val="FF0000"/>
        </w:rPr>
      </w:pPr>
      <w:r w:rsidRPr="00BC0BF8">
        <w:t xml:space="preserve">Traffic data can contain much information; however, selecting the information relevant to the research problem is </w:t>
      </w:r>
      <w:r w:rsidR="00ED4367" w:rsidRPr="00BC0BF8">
        <w:rPr>
          <w:lang w:eastAsia="zh-CN"/>
        </w:rPr>
        <w:t>the key point</w:t>
      </w:r>
      <w:r w:rsidRPr="00BC0BF8">
        <w:t xml:space="preserve">. Generally, the process of traffic flow evolution contains some common patterns and randomness. Therefore, the prediction of traffic flow should take into account the temporal correlation of traffic data over time. </w:t>
      </w:r>
      <w:r w:rsidR="00534B46" w:rsidRPr="00BC0BF8">
        <w:t xml:space="preserve">The traffic data acquisition interval obtained in this paper is five minutes. </w:t>
      </w:r>
      <w:r w:rsidR="00ED4367" w:rsidRPr="00BC0BF8">
        <w:rPr>
          <w:color w:val="FF0000"/>
        </w:rPr>
        <w:t xml:space="preserve">We perform an autocorrelation analysis of the actual traffic flow, as shown in Figure </w:t>
      </w:r>
      <w:del w:id="55" w:author="Microsoft" w:date="2019-01-26T21:28:00Z">
        <w:r w:rsidR="00ED4367" w:rsidRPr="00BC0BF8" w:rsidDel="00C23FFE">
          <w:rPr>
            <w:color w:val="FF0000"/>
          </w:rPr>
          <w:delText>1</w:delText>
        </w:r>
      </w:del>
      <w:ins w:id="56" w:author="Microsoft" w:date="2019-01-26T21:28:00Z">
        <w:r w:rsidR="00C23FFE">
          <w:rPr>
            <w:rFonts w:hint="eastAsia"/>
            <w:color w:val="FF0000"/>
            <w:lang w:eastAsia="zh-CN"/>
          </w:rPr>
          <w:t>2</w:t>
        </w:r>
      </w:ins>
      <w:r w:rsidR="00ED4367" w:rsidRPr="00BC0BF8">
        <w:rPr>
          <w:color w:val="FF0000"/>
          <w:lang w:eastAsia="zh-CN"/>
        </w:rPr>
        <w:t>(a)</w:t>
      </w:r>
      <w:r w:rsidR="00ED4367" w:rsidRPr="00BC0BF8">
        <w:rPr>
          <w:color w:val="FF0000"/>
        </w:rPr>
        <w:t>.</w:t>
      </w:r>
      <w:r w:rsidR="00534B46" w:rsidRPr="00BC0BF8">
        <w:rPr>
          <w:lang w:eastAsia="zh-CN"/>
        </w:rPr>
        <w:t xml:space="preserve"> </w:t>
      </w:r>
      <w:r w:rsidR="00625C57" w:rsidRPr="00BC0BF8">
        <w:rPr>
          <w:color w:val="FF0000"/>
          <w:lang w:eastAsia="zh-CN"/>
        </w:rPr>
        <w:t xml:space="preserve">We can see from the figure that the actual traffic flow data shows significant autocorrelation properties, which means that the traffic flow data is not a stationary sequence data, and there is a strong </w:t>
      </w:r>
      <w:del w:id="57" w:author="Microsoft" w:date="2019-01-26T11:01:00Z">
        <w:r w:rsidR="00625C57" w:rsidRPr="00BC0BF8" w:rsidDel="00ED4A29">
          <w:rPr>
            <w:color w:val="FF0000"/>
            <w:lang w:eastAsia="zh-CN"/>
          </w:rPr>
          <w:delText xml:space="preserve">time </w:delText>
        </w:r>
      </w:del>
      <w:ins w:id="58" w:author="Microsoft" w:date="2019-01-26T11:01:00Z">
        <w:r w:rsidR="00ED4A29">
          <w:rPr>
            <w:rFonts w:hint="eastAsia"/>
            <w:color w:val="FF0000"/>
            <w:lang w:eastAsia="zh-CN"/>
          </w:rPr>
          <w:t>temporal</w:t>
        </w:r>
        <w:r w:rsidR="00ED4A29" w:rsidRPr="00BC0BF8">
          <w:rPr>
            <w:color w:val="FF0000"/>
            <w:lang w:eastAsia="zh-CN"/>
          </w:rPr>
          <w:t xml:space="preserve"> </w:t>
        </w:r>
      </w:ins>
      <w:r w:rsidR="00625C57" w:rsidRPr="00BC0BF8">
        <w:rPr>
          <w:color w:val="FF0000"/>
          <w:lang w:eastAsia="zh-CN"/>
        </w:rPr>
        <w:t>correlation.</w:t>
      </w:r>
    </w:p>
    <w:bookmarkStart w:id="59" w:name="OLE_LINK63"/>
    <w:bookmarkStart w:id="60" w:name="OLE_LINK64"/>
    <w:p w14:paraId="320BD18B" w14:textId="7D2F3C70" w:rsidR="00534B46" w:rsidRPr="00BC0BF8" w:rsidRDefault="00EA1E71" w:rsidP="00DA6A43">
      <w:pPr>
        <w:pStyle w:val="Figurecaption"/>
        <w:keepNext/>
        <w:spacing w:line="240" w:lineRule="atLeast"/>
      </w:pPr>
      <w:r>
        <w:object w:dxaOrig="12943" w:dyaOrig="6947" w14:anchorId="05E1E0EF">
          <v:shape id="_x0000_i1050" type="#_x0000_t75" style="width:414.4pt;height:222.7pt" o:ole="">
            <v:imagedata r:id="rId59" o:title=""/>
          </v:shape>
          <o:OLEObject Type="Embed" ProgID="Visio.Drawing.11" ShapeID="_x0000_i1050" DrawAspect="Content" ObjectID="_1610044552" r:id="rId60"/>
        </w:object>
      </w:r>
    </w:p>
    <w:p w14:paraId="74CA50CA" w14:textId="1394AB57" w:rsidR="00DA6A43" w:rsidRPr="00DA6A43" w:rsidRDefault="00DA6A43">
      <w:pPr>
        <w:pStyle w:val="Figurecaption"/>
        <w:rPr>
          <w:ins w:id="61" w:author="Microsoft" w:date="2019-01-26T21:26:00Z"/>
          <w:lang w:eastAsia="zh-CN"/>
          <w:rPrChange w:id="62" w:author="Microsoft" w:date="2019-01-26T21:26:00Z">
            <w:rPr>
              <w:ins w:id="63" w:author="Microsoft" w:date="2019-01-26T21:26:00Z"/>
            </w:rPr>
          </w:rPrChange>
        </w:rPr>
        <w:pPrChange w:id="64" w:author="Microsoft" w:date="2019-01-26T21:26:00Z">
          <w:pPr>
            <w:pStyle w:val="a8"/>
          </w:pPr>
        </w:pPrChange>
      </w:pPr>
      <w:ins w:id="65" w:author="Microsoft" w:date="2019-01-26T21:26:00Z">
        <w:r>
          <w:t xml:space="preserve">Figure </w:t>
        </w:r>
        <w:r>
          <w:fldChar w:fldCharType="begin"/>
        </w:r>
        <w:r>
          <w:instrText xml:space="preserve"> SEQ Figure \* ARABIC </w:instrText>
        </w:r>
      </w:ins>
      <w:r>
        <w:fldChar w:fldCharType="separate"/>
      </w:r>
      <w:ins w:id="66" w:author="Microsoft" w:date="2019-01-26T21:26:00Z">
        <w:r>
          <w:rPr>
            <w:noProof/>
          </w:rPr>
          <w:t>2</w:t>
        </w:r>
        <w:r>
          <w:fldChar w:fldCharType="end"/>
        </w:r>
        <w:r>
          <w:rPr>
            <w:rFonts w:hint="eastAsia"/>
            <w:lang w:eastAsia="zh-CN"/>
          </w:rPr>
          <w:t xml:space="preserve"> </w:t>
        </w:r>
        <w:r w:rsidRPr="00DA6A43">
          <w:rPr>
            <w:lang w:eastAsia="zh-CN"/>
          </w:rPr>
          <w:t>Correlation analyses: (a) temporal correlation of the predicted road section; (b) spatial correlation between detection observation points.</w:t>
        </w:r>
      </w:ins>
    </w:p>
    <w:p w14:paraId="60C3C936" w14:textId="6EDD00EC" w:rsidR="00BC5710" w:rsidRPr="00BC0BF8" w:rsidDel="00DA6A43" w:rsidRDefault="00BC5710" w:rsidP="00223F4C">
      <w:pPr>
        <w:pStyle w:val="Figurecaption"/>
        <w:rPr>
          <w:del w:id="67" w:author="Microsoft" w:date="2019-01-26T21:26:00Z"/>
          <w:lang w:eastAsia="zh-CN"/>
        </w:rPr>
      </w:pPr>
      <w:del w:id="68" w:author="Microsoft" w:date="2019-01-26T21:26:00Z">
        <w:r w:rsidRPr="00BC0BF8" w:rsidDel="00DA6A43">
          <w:delText xml:space="preserve">Figure </w:delText>
        </w:r>
        <w:r w:rsidRPr="00BC0BF8" w:rsidDel="00DA6A43">
          <w:fldChar w:fldCharType="begin"/>
        </w:r>
        <w:r w:rsidRPr="00BC0BF8" w:rsidDel="00DA6A43">
          <w:delInstrText xml:space="preserve"> SEQ Figure \* ARABIC </w:delInstrText>
        </w:r>
        <w:r w:rsidRPr="00BC0BF8" w:rsidDel="00DA6A43">
          <w:fldChar w:fldCharType="separate"/>
        </w:r>
        <w:r w:rsidR="00541C9B" w:rsidDel="00DA6A43">
          <w:rPr>
            <w:noProof/>
          </w:rPr>
          <w:delText>1</w:delText>
        </w:r>
        <w:r w:rsidRPr="00BC0BF8" w:rsidDel="00DA6A43">
          <w:fldChar w:fldCharType="end"/>
        </w:r>
        <w:r w:rsidR="00223F4C" w:rsidRPr="00BC0BF8" w:rsidDel="00DA6A43">
          <w:delText xml:space="preserve"> Correlation analyses: (a) temporal correlation of the predicted road section</w:delText>
        </w:r>
        <w:r w:rsidR="00D92ABE" w:rsidRPr="00BC0BF8" w:rsidDel="00DA6A43">
          <w:rPr>
            <w:lang w:eastAsia="zh-CN"/>
          </w:rPr>
          <w:delText>;</w:delText>
        </w:r>
        <w:r w:rsidR="00223F4C" w:rsidRPr="00BC0BF8" w:rsidDel="00DA6A43">
          <w:delText xml:space="preserve"> (b) spatial correlation between </w:delText>
        </w:r>
      </w:del>
      <w:del w:id="69" w:author="Microsoft" w:date="2019-01-26T21:20:00Z">
        <w:r w:rsidR="00223F4C" w:rsidRPr="00BC0BF8" w:rsidDel="00DA6A43">
          <w:delText xml:space="preserve">detection </w:delText>
        </w:r>
      </w:del>
      <w:del w:id="70" w:author="Microsoft" w:date="2019-01-26T21:26:00Z">
        <w:r w:rsidR="00223F4C" w:rsidRPr="00BC0BF8" w:rsidDel="00DA6A43">
          <w:delText>points</w:delText>
        </w:r>
        <w:r w:rsidR="00D92ABE" w:rsidRPr="00BC0BF8" w:rsidDel="00DA6A43">
          <w:rPr>
            <w:lang w:eastAsia="zh-CN"/>
          </w:rPr>
          <w:delText>.</w:delText>
        </w:r>
      </w:del>
    </w:p>
    <w:bookmarkEnd w:id="59"/>
    <w:bookmarkEnd w:id="60"/>
    <w:p w14:paraId="4E761F2E" w14:textId="32B76DB0" w:rsidR="006132B7" w:rsidRPr="00986582" w:rsidRDefault="00625C57" w:rsidP="00986582">
      <w:pPr>
        <w:pStyle w:val="Newparagraph"/>
      </w:pPr>
      <w:r w:rsidRPr="00BC0BF8">
        <w:rPr>
          <w:color w:val="FF0000"/>
        </w:rPr>
        <w:t xml:space="preserve">In addition to the temporal correlation, the observation point data at different observation points also have a great influence on traffic prediction. </w:t>
      </w:r>
      <w:r w:rsidR="006132B7" w:rsidRPr="00BC0BF8">
        <w:rPr>
          <w:color w:val="FF0000"/>
        </w:rPr>
        <w:t>Since the upstream vehicle will eventually reach the downstream, the downstream vehicle will affect the current observation traffic and upstream traffic flow changes, which intrinsically affects the next evolution of traffic flow in current observation point. To this end, we perform cross-correlation analysis of traffic flow sequence data at different observation points on the road.</w:t>
      </w:r>
      <w:r w:rsidR="006132B7" w:rsidRPr="00986582">
        <w:rPr>
          <w:color w:val="FF0000"/>
        </w:rPr>
        <w:t xml:space="preserve"> </w:t>
      </w:r>
      <w:r w:rsidR="006132B7" w:rsidRPr="00986582">
        <w:t xml:space="preserve">The Pearson correlation coefficient was introduced as a criterion for assessing the strength of relevance by Sun et al. (2006): </w:t>
      </w:r>
    </w:p>
    <w:p w14:paraId="2E835A83" w14:textId="77777777" w:rsidR="006132B7" w:rsidRPr="00BC0BF8" w:rsidRDefault="006132B7" w:rsidP="006132B7">
      <w:pPr>
        <w:pStyle w:val="MTDisplayEquation"/>
        <w:rPr>
          <w:lang w:eastAsia="zh-CN"/>
        </w:rPr>
      </w:pPr>
      <w:r w:rsidRPr="00BC0BF8">
        <w:tab/>
      </w:r>
      <w:r w:rsidRPr="00BC0BF8">
        <w:rPr>
          <w:position w:val="-66"/>
        </w:rPr>
        <w:object w:dxaOrig="3379" w:dyaOrig="1380" w14:anchorId="543C75E3">
          <v:shape id="_x0000_i1051" type="#_x0000_t75" style="width:167.45pt;height:68.65pt" o:ole="">
            <v:imagedata r:id="rId61" o:title=""/>
          </v:shape>
          <o:OLEObject Type="Embed" ProgID="Equation.DSMT4" ShapeID="_x0000_i1051" DrawAspect="Content" ObjectID="_1610044553" r:id="rId62"/>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w:instrText>
      </w:r>
      <w:r w:rsidR="002E2A13">
        <w:rPr>
          <w:noProof/>
        </w:rPr>
        <w:fldChar w:fldCharType="end"/>
      </w:r>
      <w:r w:rsidRPr="00BC0BF8">
        <w:instrText>)</w:instrText>
      </w:r>
      <w:r w:rsidRPr="00BC0BF8">
        <w:fldChar w:fldCharType="end"/>
      </w:r>
    </w:p>
    <w:p w14:paraId="00340D4A" w14:textId="291784FD" w:rsidR="006132B7" w:rsidRPr="00BC0BF8" w:rsidRDefault="006132B7" w:rsidP="006132B7">
      <w:pPr>
        <w:pStyle w:val="Paragraph"/>
      </w:pPr>
      <w:proofErr w:type="gramStart"/>
      <w:r w:rsidRPr="00BC0BF8">
        <w:lastRenderedPageBreak/>
        <w:t>where</w:t>
      </w:r>
      <w:proofErr w:type="gramEnd"/>
      <w:r w:rsidRPr="00BC0BF8">
        <w:rPr>
          <w:lang w:eastAsia="zh-CN"/>
        </w:rPr>
        <w:t xml:space="preserve"> </w:t>
      </w:r>
      <w:r w:rsidRPr="00BC0BF8">
        <w:rPr>
          <w:i/>
          <w:lang w:eastAsia="zh-CN"/>
        </w:rPr>
        <w:t>X=</w:t>
      </w:r>
      <w:r w:rsidRPr="00BC0BF8">
        <w:rPr>
          <w:lang w:eastAsia="zh-CN"/>
        </w:rPr>
        <w:t>{</w:t>
      </w:r>
      <w:r w:rsidRPr="00BC0BF8">
        <w:rPr>
          <w:i/>
          <w:lang w:eastAsia="zh-CN"/>
        </w:rPr>
        <w:t>x</w:t>
      </w:r>
      <w:r w:rsidRPr="00BC0BF8">
        <w:rPr>
          <w:i/>
          <w:vertAlign w:val="subscript"/>
          <w:lang w:eastAsia="zh-CN"/>
        </w:rPr>
        <w:t>1</w:t>
      </w:r>
      <w:r w:rsidRPr="00BC0BF8">
        <w:rPr>
          <w:i/>
          <w:lang w:eastAsia="zh-CN"/>
        </w:rPr>
        <w:t>, x</w:t>
      </w:r>
      <w:r w:rsidRPr="00BC0BF8">
        <w:rPr>
          <w:i/>
          <w:vertAlign w:val="subscript"/>
          <w:lang w:eastAsia="zh-CN"/>
        </w:rPr>
        <w:t>2</w:t>
      </w:r>
      <w:r w:rsidRPr="00BC0BF8">
        <w:rPr>
          <w:i/>
          <w:lang w:eastAsia="zh-CN"/>
        </w:rPr>
        <w:t xml:space="preserve">, …, </w:t>
      </w:r>
      <w:proofErr w:type="spellStart"/>
      <w:r w:rsidRPr="00BC0BF8">
        <w:rPr>
          <w:i/>
          <w:lang w:eastAsia="zh-CN"/>
        </w:rPr>
        <w:t>x</w:t>
      </w:r>
      <w:r w:rsidRPr="00BC0BF8">
        <w:rPr>
          <w:i/>
          <w:vertAlign w:val="subscript"/>
          <w:lang w:eastAsia="zh-CN"/>
        </w:rPr>
        <w:t>n</w:t>
      </w:r>
      <w:proofErr w:type="spellEnd"/>
      <w:r w:rsidRPr="00BC0BF8">
        <w:rPr>
          <w:lang w:eastAsia="zh-CN"/>
        </w:rPr>
        <w:t>}</w:t>
      </w:r>
      <w:r w:rsidRPr="00BC0BF8">
        <w:t>and</w:t>
      </w:r>
      <w:r w:rsidRPr="00BC0BF8">
        <w:rPr>
          <w:i/>
          <w:lang w:eastAsia="zh-CN"/>
        </w:rPr>
        <w:t xml:space="preserve"> Y=</w:t>
      </w:r>
      <w:r w:rsidRPr="00BC0BF8">
        <w:rPr>
          <w:lang w:eastAsia="zh-CN"/>
        </w:rPr>
        <w:t>{</w:t>
      </w:r>
      <w:r w:rsidRPr="00BC0BF8">
        <w:rPr>
          <w:i/>
          <w:lang w:eastAsia="zh-CN"/>
        </w:rPr>
        <w:t>y</w:t>
      </w:r>
      <w:r w:rsidRPr="00BC0BF8">
        <w:rPr>
          <w:i/>
          <w:vertAlign w:val="subscript"/>
          <w:lang w:eastAsia="zh-CN"/>
        </w:rPr>
        <w:t>1</w:t>
      </w:r>
      <w:r w:rsidRPr="00BC0BF8">
        <w:rPr>
          <w:i/>
          <w:lang w:eastAsia="zh-CN"/>
        </w:rPr>
        <w:t>, y</w:t>
      </w:r>
      <w:r w:rsidRPr="00BC0BF8">
        <w:rPr>
          <w:i/>
          <w:vertAlign w:val="subscript"/>
          <w:lang w:eastAsia="zh-CN"/>
        </w:rPr>
        <w:t>2</w:t>
      </w:r>
      <w:r w:rsidRPr="00BC0BF8">
        <w:rPr>
          <w:i/>
          <w:lang w:eastAsia="zh-CN"/>
        </w:rPr>
        <w:t xml:space="preserve">, …, </w:t>
      </w:r>
      <w:proofErr w:type="spellStart"/>
      <w:r w:rsidRPr="00BC0BF8">
        <w:rPr>
          <w:i/>
          <w:lang w:eastAsia="zh-CN"/>
        </w:rPr>
        <w:t>y</w:t>
      </w:r>
      <w:r w:rsidRPr="00BC0BF8">
        <w:rPr>
          <w:i/>
          <w:vertAlign w:val="subscript"/>
          <w:lang w:eastAsia="zh-CN"/>
        </w:rPr>
        <w:t>n</w:t>
      </w:r>
      <w:proofErr w:type="spellEnd"/>
      <w:r w:rsidRPr="00BC0BF8">
        <w:rPr>
          <w:lang w:eastAsia="zh-CN"/>
        </w:rPr>
        <w:t>}</w:t>
      </w:r>
      <w:r w:rsidRPr="00BC0BF8">
        <w:t>represent two different traffic flow sequences. The Pearson correlation coefficient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rPr>
          <w:vertAlign w:val="subscript"/>
          <w:lang w:eastAsia="zh-CN"/>
        </w:rPr>
        <w:t xml:space="preserve"> </w:t>
      </w:r>
      <w:r w:rsidRPr="00BC0BF8">
        <w:t xml:space="preserve">indicates the strength of the correlation between </w:t>
      </w:r>
      <w:r w:rsidRPr="00BC0BF8">
        <w:rPr>
          <w:i/>
          <w:lang w:eastAsia="zh-CN"/>
        </w:rPr>
        <w:t>X</w:t>
      </w:r>
      <w:r w:rsidRPr="00BC0BF8">
        <w:rPr>
          <w:lang w:eastAsia="zh-CN"/>
        </w:rPr>
        <w:t xml:space="preserve"> </w:t>
      </w:r>
      <w:r w:rsidRPr="00BC0BF8">
        <w:t>and</w:t>
      </w:r>
      <w:r w:rsidRPr="00BC0BF8">
        <w:rPr>
          <w:lang w:eastAsia="zh-CN"/>
        </w:rPr>
        <w:t xml:space="preserve"> </w:t>
      </w:r>
      <w:r w:rsidRPr="00BC0BF8">
        <w:rPr>
          <w:i/>
          <w:lang w:eastAsia="zh-CN"/>
        </w:rPr>
        <w:t>Y</w:t>
      </w:r>
      <w:r w:rsidRPr="00BC0BF8">
        <w: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a value in the range of [-1, 1]. The closer</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to 1 or -1, the more relevant the two sequences are.</w:t>
      </w:r>
    </w:p>
    <w:p w14:paraId="3AADBE1E" w14:textId="14C2F280" w:rsidR="00C150FA" w:rsidRPr="00BC0BF8" w:rsidRDefault="00ED4367" w:rsidP="00986582">
      <w:pPr>
        <w:pStyle w:val="Newparagraph"/>
        <w:rPr>
          <w:lang w:eastAsia="zh-CN"/>
        </w:rPr>
      </w:pPr>
      <w:r w:rsidRPr="00BC0BF8">
        <w:rPr>
          <w:color w:val="FF0000"/>
        </w:rPr>
        <w:t xml:space="preserve">Figure </w:t>
      </w:r>
      <w:del w:id="71" w:author="Microsoft" w:date="2019-01-26T21:28:00Z">
        <w:r w:rsidR="00541C9B" w:rsidDel="00C23FFE">
          <w:rPr>
            <w:rFonts w:hint="eastAsia"/>
            <w:color w:val="FF0000"/>
            <w:lang w:eastAsia="zh-CN"/>
          </w:rPr>
          <w:delText>1</w:delText>
        </w:r>
      </w:del>
      <w:ins w:id="72" w:author="Microsoft" w:date="2019-01-26T21:28:00Z">
        <w:r w:rsidR="00C23FFE">
          <w:rPr>
            <w:rFonts w:hint="eastAsia"/>
            <w:color w:val="FF0000"/>
            <w:lang w:eastAsia="zh-CN"/>
          </w:rPr>
          <w:t>2</w:t>
        </w:r>
      </w:ins>
      <w:r w:rsidRPr="00BC0BF8">
        <w:rPr>
          <w:color w:val="FF0000"/>
        </w:rPr>
        <w:t>(</w:t>
      </w:r>
      <w:r w:rsidR="006132B7" w:rsidRPr="00BC0BF8">
        <w:rPr>
          <w:color w:val="FF0000"/>
          <w:lang w:eastAsia="zh-CN"/>
        </w:rPr>
        <w:t>b</w:t>
      </w:r>
      <w:r w:rsidRPr="00BC0BF8">
        <w:rPr>
          <w:color w:val="FF0000"/>
        </w:rPr>
        <w:t xml:space="preserve">) </w:t>
      </w:r>
      <w:r w:rsidR="006132B7" w:rsidRPr="00BC0BF8">
        <w:rPr>
          <w:color w:val="FF0000"/>
        </w:rPr>
        <w:t xml:space="preserve">shows a </w:t>
      </w:r>
      <w:r w:rsidR="006132B7" w:rsidRPr="00BC0BF8">
        <w:rPr>
          <w:color w:val="FF0000"/>
          <w:lang w:eastAsia="zh-CN"/>
        </w:rPr>
        <w:t>heat map</w:t>
      </w:r>
      <w:r w:rsidR="006132B7" w:rsidRPr="00BC0BF8">
        <w:rPr>
          <w:color w:val="FF0000"/>
        </w:rPr>
        <w:t xml:space="preserve"> of the correlation between different observation points.</w:t>
      </w:r>
      <w:r w:rsidR="006132B7" w:rsidRPr="00BC0BF8">
        <w:rPr>
          <w:color w:val="FF0000"/>
          <w:lang w:eastAsia="zh-CN"/>
        </w:rPr>
        <w:t xml:space="preserve"> </w:t>
      </w:r>
      <w:r w:rsidR="00534B46" w:rsidRPr="00BC0BF8">
        <w:t xml:space="preserve">It can be seen from Figure </w:t>
      </w:r>
      <w:del w:id="73" w:author="Microsoft" w:date="2019-01-26T21:28:00Z">
        <w:r w:rsidR="00541C9B" w:rsidDel="00C23FFE">
          <w:rPr>
            <w:rFonts w:hint="eastAsia"/>
            <w:lang w:eastAsia="zh-CN"/>
          </w:rPr>
          <w:delText>1</w:delText>
        </w:r>
        <w:r w:rsidR="00534B46" w:rsidRPr="00BC0BF8" w:rsidDel="00C23FFE">
          <w:delText xml:space="preserve"> </w:delText>
        </w:r>
      </w:del>
      <w:ins w:id="74" w:author="Microsoft" w:date="2019-01-26T21:28:00Z">
        <w:r w:rsidR="00C23FFE">
          <w:rPr>
            <w:rFonts w:hint="eastAsia"/>
            <w:lang w:eastAsia="zh-CN"/>
          </w:rPr>
          <w:t>2</w:t>
        </w:r>
        <w:r w:rsidR="00C23FFE" w:rsidRPr="00BC0BF8">
          <w:t xml:space="preserve"> </w:t>
        </w:r>
      </w:ins>
      <w:r w:rsidR="00534B46" w:rsidRPr="00BC0BF8">
        <w:t xml:space="preserve">(b) that the correlations between the data obtained by </w:t>
      </w:r>
      <w:r w:rsidR="006132B7" w:rsidRPr="00BC0BF8">
        <w:rPr>
          <w:color w:val="FF0000"/>
          <w:lang w:eastAsia="zh-CN"/>
        </w:rPr>
        <w:t>observation point</w:t>
      </w:r>
      <w:r w:rsidR="00534B46" w:rsidRPr="00BC0BF8">
        <w:t xml:space="preserve">s at different sections </w:t>
      </w:r>
      <w:r w:rsidR="00534B46" w:rsidRPr="00BC0BF8">
        <w:rPr>
          <w:noProof/>
        </w:rPr>
        <w:t>are</w:t>
      </w:r>
      <w:r w:rsidR="00534B46" w:rsidRPr="00BC0BF8">
        <w:t xml:space="preserve"> different. Obviously, the correlation between the data of adjacent loop detection coils is relatively large.</w:t>
      </w:r>
      <w:r w:rsidR="006132B7" w:rsidRPr="00BC0BF8">
        <w:rPr>
          <w:lang w:eastAsia="zh-CN"/>
        </w:rPr>
        <w:t xml:space="preserve"> </w:t>
      </w:r>
      <w:r w:rsidR="00284A42" w:rsidRPr="00BC0BF8">
        <w:rPr>
          <w:color w:val="FF0000"/>
          <w:lang w:eastAsia="zh-CN"/>
        </w:rPr>
        <w:t xml:space="preserve">Therefore, a </w:t>
      </w:r>
      <w:proofErr w:type="spellStart"/>
      <w:r w:rsidR="00284A42" w:rsidRPr="00BC0BF8">
        <w:rPr>
          <w:color w:val="FF0000"/>
          <w:lang w:eastAsia="zh-CN"/>
        </w:rPr>
        <w:t>spatio</w:t>
      </w:r>
      <w:proofErr w:type="spellEnd"/>
      <w:r w:rsidR="00284A42" w:rsidRPr="00BC0BF8">
        <w:rPr>
          <w:color w:val="FF0000"/>
          <w:lang w:eastAsia="zh-CN"/>
        </w:rPr>
        <w:t>-temporal traffic flow matrix is employed to describe the temporal and spatial relationship of road traffic, which we will introduce in Section 2.2.1.</w:t>
      </w:r>
      <w:r w:rsidR="00284A42" w:rsidRPr="00BC0BF8">
        <w:t xml:space="preserve"> </w:t>
      </w:r>
      <w:r w:rsidR="00284A42" w:rsidRPr="00BC0BF8">
        <w:rPr>
          <w:color w:val="FF0000"/>
          <w:lang w:eastAsia="zh-CN"/>
        </w:rPr>
        <w:t xml:space="preserve">In addition, we introduce a </w:t>
      </w:r>
      <w:proofErr w:type="spellStart"/>
      <w:r w:rsidR="00284A42" w:rsidRPr="00BC0BF8">
        <w:rPr>
          <w:color w:val="FF0000"/>
          <w:lang w:eastAsia="zh-CN"/>
        </w:rPr>
        <w:t>Spatio</w:t>
      </w:r>
      <w:proofErr w:type="spellEnd"/>
      <w:r w:rsidR="00284A42" w:rsidRPr="00BC0BF8">
        <w:rPr>
          <w:color w:val="FF0000"/>
          <w:lang w:eastAsia="zh-CN"/>
        </w:rPr>
        <w:t>-temporal Feature Selection Algorithm (STFSA) in Section 2.3 to determine the optimal input for the predictive model.</w:t>
      </w:r>
    </w:p>
    <w:p w14:paraId="22DCE0DF" w14:textId="5B177186" w:rsidR="007D09A8" w:rsidRPr="00BC0BF8" w:rsidRDefault="007D09A8" w:rsidP="007D09A8">
      <w:pPr>
        <w:pStyle w:val="2"/>
        <w:rPr>
          <w:rFonts w:cs="Times New Roman"/>
          <w:lang w:eastAsia="zh-CN"/>
        </w:rPr>
      </w:pPr>
      <w:r w:rsidRPr="00BC0BF8">
        <w:rPr>
          <w:rFonts w:cs="Times New Roman"/>
          <w:lang w:eastAsia="zh-CN"/>
        </w:rPr>
        <w:t xml:space="preserve">2.2 </w:t>
      </w:r>
      <w:bookmarkStart w:id="75" w:name="OLE_LINK4"/>
      <w:bookmarkStart w:id="76" w:name="OLE_LINK5"/>
      <w:proofErr w:type="spellStart"/>
      <w:r w:rsidRPr="00BC0BF8">
        <w:rPr>
          <w:rFonts w:cs="Times New Roman"/>
          <w:lang w:eastAsia="zh-CN"/>
        </w:rPr>
        <w:t>Spatio</w:t>
      </w:r>
      <w:proofErr w:type="spellEnd"/>
      <w:r w:rsidRPr="00BC0BF8">
        <w:rPr>
          <w:rFonts w:cs="Times New Roman"/>
          <w:lang w:eastAsia="zh-CN"/>
        </w:rPr>
        <w:t>-temporal feature selection algorithm</w:t>
      </w:r>
      <w:bookmarkEnd w:id="75"/>
      <w:bookmarkEnd w:id="76"/>
      <w:r w:rsidRPr="00BC0BF8">
        <w:rPr>
          <w:rFonts w:cs="Times New Roman"/>
          <w:lang w:eastAsia="zh-CN"/>
        </w:rPr>
        <w:t>, STFSA</w:t>
      </w:r>
    </w:p>
    <w:p w14:paraId="7BCA42C5" w14:textId="49E55333" w:rsidR="00531531" w:rsidRPr="00BC0BF8" w:rsidRDefault="00531531" w:rsidP="007D09A8">
      <w:pPr>
        <w:pStyle w:val="Newparagraph"/>
        <w:ind w:firstLine="0"/>
        <w:rPr>
          <w:color w:val="FF0000"/>
          <w:lang w:eastAsia="zh-CN"/>
        </w:rPr>
      </w:pPr>
      <w:bookmarkStart w:id="77" w:name="OLE_LINK1"/>
      <w:bookmarkStart w:id="78" w:name="OLE_LINK16"/>
      <w:bookmarkStart w:id="79" w:name="OLE_LINK17"/>
      <w:r w:rsidRPr="00BC0BF8">
        <w:rPr>
          <w:color w:val="FF0000"/>
          <w:lang w:eastAsia="zh-CN"/>
        </w:rPr>
        <w:t xml:space="preserve">As mentioned by </w:t>
      </w:r>
      <w:proofErr w:type="spellStart"/>
      <w:r w:rsidRPr="00BC0BF8">
        <w:rPr>
          <w:color w:val="FF0000"/>
        </w:rPr>
        <w:t>Abdulhai</w:t>
      </w:r>
      <w:proofErr w:type="spellEnd"/>
      <w:r w:rsidRPr="00BC0BF8">
        <w:rPr>
          <w:color w:val="FF0000"/>
        </w:rPr>
        <w:t xml:space="preserve"> et al. </w:t>
      </w:r>
      <w:r w:rsidRPr="00BC0BF8">
        <w:rPr>
          <w:color w:val="FF0000"/>
          <w:lang w:eastAsia="zh-CN"/>
        </w:rPr>
        <w:t>(2002) that t</w:t>
      </w:r>
      <w:r w:rsidRPr="00BC0BF8">
        <w:rPr>
          <w:color w:val="FF0000"/>
        </w:rPr>
        <w:t>he current traffic volume of a road section is not only related to the upstream volume, but is also affected by the downstream volume</w:t>
      </w:r>
      <w:r w:rsidRPr="00BC0BF8">
        <w:rPr>
          <w:color w:val="FF0000"/>
          <w:lang w:eastAsia="zh-CN"/>
        </w:rPr>
        <w:t xml:space="preserve"> and correlation in Figure </w:t>
      </w:r>
      <w:del w:id="80" w:author="Microsoft" w:date="2019-01-26T21:28:00Z">
        <w:r w:rsidRPr="00BC0BF8" w:rsidDel="00C23FFE">
          <w:rPr>
            <w:color w:val="FF0000"/>
            <w:lang w:eastAsia="zh-CN"/>
          </w:rPr>
          <w:delText>1</w:delText>
        </w:r>
      </w:del>
      <w:ins w:id="81" w:author="Microsoft" w:date="2019-01-26T21:28:00Z">
        <w:r w:rsidR="00C23FFE">
          <w:rPr>
            <w:rFonts w:hint="eastAsia"/>
            <w:color w:val="FF0000"/>
            <w:lang w:eastAsia="zh-CN"/>
          </w:rPr>
          <w:t>2</w:t>
        </w:r>
      </w:ins>
      <w:r w:rsidRPr="00BC0BF8">
        <w:rPr>
          <w:color w:val="FF0000"/>
          <w:lang w:eastAsia="zh-CN"/>
        </w:rPr>
        <w:t>(b), we consider the upstream and downstream spatial observation point data for the input. It also ensures that our algorithm is applicable to the two-way road. For the traffic flow prediction problem, how to effectively and reasonably organize and select the input data is crucial for the whole prediction problem.</w:t>
      </w:r>
      <w:r w:rsidRPr="00BC0BF8">
        <w:t xml:space="preserve"> This study proposes a </w:t>
      </w:r>
      <w:r w:rsidRPr="00BC0BF8">
        <w:rPr>
          <w:lang w:eastAsia="zh-CN"/>
        </w:rPr>
        <w:t xml:space="preserve">data selection </w:t>
      </w:r>
      <w:r w:rsidRPr="00BC0BF8">
        <w:t xml:space="preserve">algorithm, namely, the </w:t>
      </w:r>
      <w:r w:rsidRPr="00BC0BF8">
        <w:rPr>
          <w:noProof/>
        </w:rPr>
        <w:t>spatio-temporal</w:t>
      </w:r>
      <w:r w:rsidRPr="00BC0BF8">
        <w:t xml:space="preserve"> feature selection algorithm, which is based on the Wrapper </w:t>
      </w:r>
      <w:r w:rsidRPr="00BC0BF8">
        <w:rPr>
          <w:lang w:eastAsia="zh-CN"/>
        </w:rPr>
        <w:t xml:space="preserve">models </w:t>
      </w:r>
      <w:r w:rsidRPr="00BC0BF8">
        <w:t>(Tang et al</w:t>
      </w:r>
      <w:r w:rsidRPr="00BC0BF8">
        <w:rPr>
          <w:noProof/>
          <w:lang w:eastAsia="zh-CN"/>
        </w:rPr>
        <w:t>., 2014</w:t>
      </w:r>
      <w:r w:rsidRPr="00BC0BF8">
        <w:t xml:space="preserve">). The traditional prediction model does not give the appropriate </w:t>
      </w:r>
      <w:r w:rsidRPr="00BC0BF8">
        <w:lastRenderedPageBreak/>
        <w:t xml:space="preserve">data selection criterion for the input data in most cases and, sometimes, it will provide useless data input. The addition of useless data increases the complexity of the system model, and excessive data input does not always improve prediction accuracy but may in fact decrease it. </w:t>
      </w:r>
      <w:r w:rsidRPr="00BC0BF8">
        <w:rPr>
          <w:color w:val="FF0000"/>
          <w:lang w:eastAsia="zh-CN"/>
        </w:rPr>
        <w:t>To explore the impact of different temporal and spatial input data on the prediction results, we construct a CNN predictive model for the following experiments on the NO.95 traffic detector coil:</w:t>
      </w:r>
    </w:p>
    <w:p w14:paraId="19708C82" w14:textId="77777777" w:rsidR="00531531" w:rsidRPr="00BC0BF8" w:rsidRDefault="00531531" w:rsidP="00223F4C">
      <w:pPr>
        <w:pStyle w:val="Newparagraph"/>
        <w:keepNext/>
        <w:ind w:firstLine="0"/>
        <w:rPr>
          <w:lang w:eastAsia="zh-CN"/>
        </w:rPr>
      </w:pPr>
      <w:r w:rsidRPr="00BC0BF8">
        <w:object w:dxaOrig="11414" w:dyaOrig="12131" w14:anchorId="2E9198D1">
          <v:shape id="_x0000_i1052" type="#_x0000_t75" style="width:415.25pt;height:441.2pt" o:ole="">
            <v:imagedata r:id="rId63" o:title=""/>
          </v:shape>
          <o:OLEObject Type="Embed" ProgID="Visio.Drawing.11" ShapeID="_x0000_i1052" DrawAspect="Content" ObjectID="_1610044554" r:id="rId64"/>
        </w:object>
      </w:r>
    </w:p>
    <w:bookmarkEnd w:id="77"/>
    <w:bookmarkEnd w:id="78"/>
    <w:bookmarkEnd w:id="79"/>
    <w:p w14:paraId="10792F6E" w14:textId="41F0F497"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3</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w:t>
      </w:r>
      <w:proofErr w:type="gramStart"/>
      <w:r w:rsidRPr="00BC0BF8">
        <w:rPr>
          <w:rFonts w:ascii="Times New Roman" w:eastAsiaTheme="minorEastAsia" w:hAnsi="Times New Roman" w:cs="Times New Roman"/>
          <w:lang w:eastAsia="zh-CN"/>
        </w:rPr>
        <w:t>Forecasting</w:t>
      </w:r>
      <w:proofErr w:type="gramEnd"/>
      <w:r w:rsidRPr="00BC0BF8">
        <w:rPr>
          <w:rFonts w:ascii="Times New Roman" w:eastAsiaTheme="minorEastAsia" w:hAnsi="Times New Roman" w:cs="Times New Roman"/>
          <w:lang w:eastAsia="zh-CN"/>
        </w:rPr>
        <w:t xml:space="preserve"> error with prediction intervals extend</w:t>
      </w:r>
      <w:r w:rsidR="00D92ABE" w:rsidRPr="00BC0BF8">
        <w:rPr>
          <w:rFonts w:ascii="Times New Roman" w:eastAsiaTheme="minorEastAsia" w:hAnsi="Times New Roman" w:cs="Times New Roman"/>
          <w:lang w:eastAsia="zh-CN"/>
        </w:rPr>
        <w:t>.</w:t>
      </w:r>
    </w:p>
    <w:p w14:paraId="5E46F159" w14:textId="01837CC1" w:rsidR="007D09A8" w:rsidRPr="00986582" w:rsidRDefault="00E11ABC" w:rsidP="00986582">
      <w:pPr>
        <w:pStyle w:val="Newparagraph"/>
        <w:rPr>
          <w:color w:val="FF0000"/>
        </w:rPr>
      </w:pPr>
      <w:r w:rsidRPr="00986582">
        <w:rPr>
          <w:color w:val="FF0000"/>
        </w:rPr>
        <w:lastRenderedPageBreak/>
        <w:t xml:space="preserve">Figure </w:t>
      </w:r>
      <w:r w:rsidR="00B33BA8" w:rsidRPr="00986582">
        <w:rPr>
          <w:color w:val="FF0000"/>
        </w:rPr>
        <w:t>3</w:t>
      </w:r>
      <w:r w:rsidRPr="00986582">
        <w:rPr>
          <w:color w:val="FF0000"/>
        </w:rPr>
        <w:t xml:space="preserve"> gives the error plots corresponding to different prediction problems, where graphs (a), (d), (g) and (j) represent the prediction error heat of different time lags and spatial monitoring points for 5-20 minute prediction problems, respectively. Figures (b), (e), (h) and (k) show the relationship between the data of different spatial nodes and the increase of time data in 5-20 minutes, respectively, (c), (f), (</w:t>
      </w:r>
      <w:proofErr w:type="spellStart"/>
      <w:r w:rsidRPr="00986582">
        <w:rPr>
          <w:color w:val="FF0000"/>
        </w:rPr>
        <w:t>i</w:t>
      </w:r>
      <w:proofErr w:type="spellEnd"/>
      <w:r w:rsidRPr="00986582">
        <w:rPr>
          <w:color w:val="FF0000"/>
        </w:rPr>
        <w:t xml:space="preserve">) and (l) respectively indicate the change of the relationship between the different time lags and the increase of the spatial node data. From the figure we can draw the following important conclusions: (1) First, the data should be dynamically selected corresponding to different prediction problems. For example, for a 5-minute traffic flow forecast, a relatively small amount of data can achieve high-precision predictions. As the prediction interval increases, more data is needed to achieve the desired prediction accuracy. (2) Second, the impact of temporal and spatial data on the final forecast is unbalanced. For example, on the five-minute traffic flow prediction problem, the increase of spatial data can bring considerable gain to the prediction model error reduction, but </w:t>
      </w:r>
      <w:r w:rsidR="00AC6B3D" w:rsidRPr="00986582">
        <w:rPr>
          <w:rFonts w:hint="eastAsia"/>
          <w:color w:val="FF0000"/>
        </w:rPr>
        <w:t xml:space="preserve">for </w:t>
      </w:r>
      <w:r w:rsidRPr="00986582">
        <w:rPr>
          <w:color w:val="FF0000"/>
        </w:rPr>
        <w:t xml:space="preserve">multi-step prediction, the increase of time data is also necessary for the reduction of the overall prediction error. (3) Finally, </w:t>
      </w:r>
      <w:r w:rsidR="0081427B" w:rsidRPr="00986582">
        <w:rPr>
          <w:color w:val="FF0000"/>
        </w:rPr>
        <w:t>w</w:t>
      </w:r>
      <w:r w:rsidRPr="00986582">
        <w:rPr>
          <w:color w:val="FF0000"/>
        </w:rPr>
        <w:t>hether it is the change from the time lag with the increase of the number of spatial nodes or the change of the number of spatial nodes with time lag, the overall change trend of the prediction error is the same</w:t>
      </w:r>
      <w:r w:rsidR="0081427B" w:rsidRPr="00986582">
        <w:rPr>
          <w:color w:val="FF0000"/>
        </w:rPr>
        <w:t>, we can optimize separately for both temporal and spatial dimension</w:t>
      </w:r>
      <w:r w:rsidRPr="00986582">
        <w:rPr>
          <w:color w:val="FF0000"/>
        </w:rPr>
        <w:t>.</w:t>
      </w:r>
    </w:p>
    <w:p w14:paraId="1C122ACA" w14:textId="195D5021" w:rsidR="00223F4C" w:rsidRPr="00AA6DFF" w:rsidRDefault="00FB1C94" w:rsidP="00AA6DFF">
      <w:pPr>
        <w:pStyle w:val="Newparagraph"/>
        <w:rPr>
          <w:color w:val="FF0000"/>
        </w:rPr>
      </w:pPr>
      <w:r w:rsidRPr="00BC0BF8">
        <w:rPr>
          <w:color w:val="FF0000"/>
          <w:lang w:eastAsia="zh-CN"/>
        </w:rPr>
        <w:t xml:space="preserve">According to aforementioned, it is necessary to apply a data selection algorithm selecting the data of the input model for different prediction problems to </w:t>
      </w:r>
      <w:r w:rsidRPr="00BC0BF8">
        <w:rPr>
          <w:color w:val="FF0000"/>
          <w:lang w:eastAsia="zh-CN"/>
        </w:rPr>
        <w:lastRenderedPageBreak/>
        <w:t>obtain accurate prediction.</w:t>
      </w:r>
      <w:r w:rsidR="00F36A15" w:rsidRPr="00AA6DFF">
        <w:rPr>
          <w:color w:val="FF0000"/>
        </w:rPr>
        <w:object w:dxaOrig="9884" w:dyaOrig="4005" w14:anchorId="38B8C150">
          <v:shape id="_x0000_i1053" type="#_x0000_t75" style="width:416.1pt;height:169.1pt" o:ole="">
            <v:imagedata r:id="rId65" o:title=""/>
          </v:shape>
          <o:OLEObject Type="Embed" ProgID="Visio.Drawing.11" ShapeID="_x0000_i1053" DrawAspect="Content" ObjectID="_1610044555" r:id="rId66"/>
        </w:object>
      </w:r>
      <w:r w:rsidR="00223F4C" w:rsidRPr="00AA6DFF">
        <w:rPr>
          <w:color w:val="FF0000"/>
        </w:rPr>
        <w:t xml:space="preserve">Figure </w:t>
      </w:r>
      <w:r w:rsidR="00223F4C" w:rsidRPr="00AA6DFF">
        <w:rPr>
          <w:color w:val="FF0000"/>
        </w:rPr>
        <w:fldChar w:fldCharType="begin"/>
      </w:r>
      <w:r w:rsidR="00223F4C" w:rsidRPr="00AA6DFF">
        <w:rPr>
          <w:color w:val="FF0000"/>
        </w:rPr>
        <w:instrText xml:space="preserve"> SEQ Figure \* ARABIC </w:instrText>
      </w:r>
      <w:r w:rsidR="00223F4C" w:rsidRPr="00AA6DFF">
        <w:rPr>
          <w:color w:val="FF0000"/>
        </w:rPr>
        <w:fldChar w:fldCharType="separate"/>
      </w:r>
      <w:proofErr w:type="gramStart"/>
      <w:r w:rsidR="00541C9B" w:rsidRPr="00AA6DFF">
        <w:rPr>
          <w:noProof/>
          <w:color w:val="FF0000"/>
        </w:rPr>
        <w:t>4</w:t>
      </w:r>
      <w:r w:rsidR="00223F4C" w:rsidRPr="00AA6DFF">
        <w:rPr>
          <w:color w:val="FF0000"/>
        </w:rPr>
        <w:fldChar w:fldCharType="end"/>
      </w:r>
      <w:r w:rsidR="00223F4C" w:rsidRPr="00AA6DFF">
        <w:rPr>
          <w:color w:val="FF0000"/>
          <w:lang w:eastAsia="zh-CN"/>
        </w:rPr>
        <w:t xml:space="preserve"> </w:t>
      </w:r>
      <w:proofErr w:type="spellStart"/>
      <w:r w:rsidR="00223F4C" w:rsidRPr="00AA6DFF">
        <w:rPr>
          <w:color w:val="FF0000"/>
          <w:lang w:eastAsia="zh-CN"/>
        </w:rPr>
        <w:t>Spatio</w:t>
      </w:r>
      <w:proofErr w:type="spellEnd"/>
      <w:r w:rsidR="00223F4C" w:rsidRPr="00AA6DFF">
        <w:rPr>
          <w:color w:val="FF0000"/>
          <w:lang w:eastAsia="zh-CN"/>
        </w:rPr>
        <w:t>-temporal feature selection algorithm</w:t>
      </w:r>
      <w:proofErr w:type="gramEnd"/>
      <w:r w:rsidR="00D92ABE" w:rsidRPr="00AA6DFF">
        <w:rPr>
          <w:color w:val="FF0000"/>
          <w:lang w:eastAsia="zh-CN"/>
        </w:rPr>
        <w:t>.</w:t>
      </w:r>
    </w:p>
    <w:p w14:paraId="1F355901" w14:textId="716E69FB" w:rsidR="00B33BA8" w:rsidRPr="00BC0BF8" w:rsidRDefault="00B33BA8" w:rsidP="00B33BA8">
      <w:pPr>
        <w:pStyle w:val="Newparagraph"/>
        <w:rPr>
          <w:color w:val="FF0000"/>
          <w:lang w:eastAsia="zh-CN"/>
        </w:rPr>
      </w:pPr>
      <w:r w:rsidRPr="00BC0BF8">
        <w:rPr>
          <w:color w:val="FF0000"/>
          <w:lang w:eastAsia="zh-CN"/>
        </w:rPr>
        <w:t xml:space="preserve">Figure </w:t>
      </w:r>
      <w:r w:rsidR="0081427B" w:rsidRPr="00BC0BF8">
        <w:rPr>
          <w:color w:val="FF0000"/>
          <w:lang w:eastAsia="zh-CN"/>
        </w:rPr>
        <w:t>4</w:t>
      </w:r>
      <w:r w:rsidRPr="00BC0BF8">
        <w:rPr>
          <w:color w:val="FF0000"/>
          <w:lang w:eastAsia="zh-CN"/>
        </w:rPr>
        <w:t xml:space="preserve"> shows the whole prediction process for applying the </w:t>
      </w:r>
      <w:proofErr w:type="spellStart"/>
      <w:r w:rsidRPr="00BC0BF8">
        <w:rPr>
          <w:color w:val="FF0000"/>
          <w:lang w:eastAsia="zh-CN"/>
        </w:rPr>
        <w:t>spatio</w:t>
      </w:r>
      <w:proofErr w:type="spellEnd"/>
      <w:r w:rsidRPr="00BC0BF8">
        <w:rPr>
          <w:color w:val="FF0000"/>
          <w:lang w:eastAsia="zh-CN"/>
        </w:rPr>
        <w:t>-temporal feature selection algorithm.</w:t>
      </w:r>
      <w:r w:rsidR="00FB1C94" w:rsidRPr="00BC0BF8">
        <w:rPr>
          <w:color w:val="FF0000"/>
          <w:lang w:eastAsia="zh-CN"/>
        </w:rPr>
        <w:t xml:space="preserve"> </w:t>
      </w:r>
      <w:r w:rsidRPr="00BC0BF8">
        <w:rPr>
          <w:color w:val="FF0000"/>
          <w:lang w:eastAsia="zh-CN"/>
        </w:rPr>
        <w:t xml:space="preserve">The </w:t>
      </w:r>
      <w:proofErr w:type="spellStart"/>
      <w:r w:rsidRPr="00BC0BF8">
        <w:rPr>
          <w:color w:val="FF0000"/>
          <w:lang w:eastAsia="zh-CN"/>
        </w:rPr>
        <w:t>spatio</w:t>
      </w:r>
      <w:proofErr w:type="spellEnd"/>
      <w:r w:rsidRPr="00BC0BF8">
        <w:rPr>
          <w:color w:val="FF0000"/>
          <w:lang w:eastAsia="zh-CN"/>
        </w:rPr>
        <w:t>-temporal feature selection algorithm conducts a search for a good subset using the prediction algorithm itself as part of the algorithm evaluating feature subsets. The prediction algorithm is regarded as a black box. The prediction algorithm is run on the training dataset, usually partitioned into actually training sets and validation sets, with different temporal or spatial feature removed from the data. The feature subset with the highest evaluation is chosen as the final set on which to run the prediction algorithm</w:t>
      </w:r>
      <w:r w:rsidR="005113F9" w:rsidRPr="00BC0BF8">
        <w:rPr>
          <w:color w:val="FF0000"/>
          <w:lang w:eastAsia="zh-CN"/>
        </w:rPr>
        <w:t xml:space="preserve"> and </w:t>
      </w:r>
      <w:r w:rsidR="00FB1C94" w:rsidRPr="00BC0BF8">
        <w:rPr>
          <w:color w:val="FF0000"/>
          <w:lang w:eastAsia="zh-CN"/>
        </w:rPr>
        <w:t>give the final recomme</w:t>
      </w:r>
      <w:r w:rsidRPr="00BC0BF8">
        <w:rPr>
          <w:color w:val="FF0000"/>
          <w:lang w:eastAsia="zh-CN"/>
        </w:rPr>
        <w:t xml:space="preserve">nded </w:t>
      </w:r>
      <w:proofErr w:type="spellStart"/>
      <w:r w:rsidR="005113F9" w:rsidRPr="00BC0BF8">
        <w:rPr>
          <w:color w:val="FF0000"/>
          <w:lang w:eastAsia="zh-CN"/>
        </w:rPr>
        <w:t>spatio</w:t>
      </w:r>
      <w:proofErr w:type="spellEnd"/>
      <w:r w:rsidR="005113F9" w:rsidRPr="00BC0BF8">
        <w:rPr>
          <w:color w:val="FF0000"/>
          <w:lang w:eastAsia="zh-CN"/>
        </w:rPr>
        <w:t>-temporal</w:t>
      </w:r>
      <w:r w:rsidRPr="00BC0BF8">
        <w:rPr>
          <w:color w:val="FF0000"/>
          <w:lang w:eastAsia="zh-CN"/>
        </w:rPr>
        <w:t xml:space="preserve"> </w:t>
      </w:r>
      <w:r w:rsidR="005113F9" w:rsidRPr="00BC0BF8">
        <w:rPr>
          <w:color w:val="FF0000"/>
          <w:lang w:eastAsia="zh-CN"/>
        </w:rPr>
        <w:t>inputs</w:t>
      </w:r>
      <w:r w:rsidR="00FB1C94" w:rsidRPr="00BC0BF8">
        <w:rPr>
          <w:color w:val="FF0000"/>
          <w:lang w:eastAsia="zh-CN"/>
        </w:rPr>
        <w:t>.</w:t>
      </w:r>
      <w:r w:rsidR="007D09A8" w:rsidRPr="00BC0BF8">
        <w:rPr>
          <w:color w:val="FF0000"/>
          <w:lang w:eastAsia="zh-CN"/>
        </w:rPr>
        <w:t xml:space="preserve"> </w:t>
      </w:r>
    </w:p>
    <w:p w14:paraId="572AAEE9" w14:textId="1F9FAB04" w:rsidR="00A63578" w:rsidRPr="00BC0BF8" w:rsidRDefault="00B33BA8" w:rsidP="00B33BA8">
      <w:pPr>
        <w:pStyle w:val="Newparagraph"/>
        <w:rPr>
          <w:color w:val="FF0000"/>
          <w:lang w:eastAsia="zh-CN"/>
        </w:rPr>
      </w:pPr>
      <w:r w:rsidRPr="00BC0BF8">
        <w:rPr>
          <w:color w:val="FF0000"/>
          <w:lang w:eastAsia="zh-CN"/>
        </w:rPr>
        <w:t xml:space="preserve">In a practical rode traffic prediction task, there are two problems we must face with: </w:t>
      </w:r>
      <w:r w:rsidR="00655E37" w:rsidRPr="00BC0BF8">
        <w:rPr>
          <w:color w:val="FF0000"/>
          <w:lang w:eastAsia="zh-CN"/>
        </w:rPr>
        <w:t xml:space="preserve">(1) </w:t>
      </w:r>
      <w:r w:rsidR="00D54A86" w:rsidRPr="00BC0BF8">
        <w:rPr>
          <w:color w:val="FF0000"/>
          <w:lang w:eastAsia="zh-CN"/>
        </w:rPr>
        <w:t>Our data sets is only a sample of real data and the</w:t>
      </w:r>
      <w:r w:rsidR="00DA4B88" w:rsidRPr="00BC0BF8">
        <w:rPr>
          <w:color w:val="FF0000"/>
          <w:lang w:eastAsia="zh-CN"/>
        </w:rPr>
        <w:t xml:space="preserve"> </w:t>
      </w:r>
      <w:r w:rsidR="00AC6B3D">
        <w:rPr>
          <w:rFonts w:hint="eastAsia"/>
          <w:color w:val="FF0000"/>
          <w:lang w:eastAsia="zh-CN"/>
        </w:rPr>
        <w:t>actual</w:t>
      </w:r>
      <w:r w:rsidR="00D54A86" w:rsidRPr="00BC0BF8">
        <w:rPr>
          <w:color w:val="FF0000"/>
          <w:lang w:eastAsia="zh-CN"/>
        </w:rPr>
        <w:t xml:space="preserve"> data full </w:t>
      </w:r>
      <w:r w:rsidR="00DA4B88" w:rsidRPr="00BC0BF8">
        <w:rPr>
          <w:color w:val="FF0000"/>
          <w:lang w:eastAsia="zh-CN"/>
        </w:rPr>
        <w:t>distribution is not available to the predictive model</w:t>
      </w:r>
      <w:r w:rsidR="00655E37" w:rsidRPr="00BC0BF8">
        <w:rPr>
          <w:color w:val="FF0000"/>
          <w:lang w:eastAsia="zh-CN"/>
        </w:rPr>
        <w:t>;</w:t>
      </w:r>
      <w:r w:rsidR="00B43439" w:rsidRPr="00BC0BF8">
        <w:rPr>
          <w:color w:val="FF0000"/>
          <w:lang w:eastAsia="zh-CN"/>
        </w:rPr>
        <w:t xml:space="preserve"> </w:t>
      </w:r>
      <w:r w:rsidR="00655E37" w:rsidRPr="00BC0BF8">
        <w:rPr>
          <w:color w:val="FF0000"/>
          <w:lang w:eastAsia="zh-CN"/>
        </w:rPr>
        <w:t>(2)</w:t>
      </w:r>
      <w:r w:rsidR="005615F9" w:rsidRPr="00BC0BF8">
        <w:rPr>
          <w:color w:val="FF0000"/>
          <w:lang w:eastAsia="zh-CN"/>
        </w:rPr>
        <w:t xml:space="preserve"> </w:t>
      </w:r>
      <w:r w:rsidR="00D54A86" w:rsidRPr="00BC0BF8">
        <w:rPr>
          <w:color w:val="FF0000"/>
          <w:lang w:eastAsia="zh-CN"/>
        </w:rPr>
        <w:t xml:space="preserve">There are too many combinations of input features, and </w:t>
      </w:r>
      <w:r w:rsidR="005615F9" w:rsidRPr="00BC0BF8">
        <w:rPr>
          <w:color w:val="FF0000"/>
          <w:lang w:eastAsia="zh-CN"/>
        </w:rPr>
        <w:t xml:space="preserve">most practical algorithms attempt to find a </w:t>
      </w:r>
      <w:bookmarkStart w:id="82" w:name="OLE_LINK24"/>
      <w:r w:rsidR="005615F9" w:rsidRPr="00BC0BF8">
        <w:rPr>
          <w:color w:val="FF0000"/>
          <w:lang w:eastAsia="zh-CN"/>
        </w:rPr>
        <w:t>hypothesis</w:t>
      </w:r>
      <w:r w:rsidR="00604839" w:rsidRPr="00BC0BF8">
        <w:rPr>
          <w:color w:val="FF0000"/>
          <w:lang w:eastAsia="zh-CN"/>
        </w:rPr>
        <w:t xml:space="preserve"> </w:t>
      </w:r>
      <w:bookmarkStart w:id="83" w:name="OLE_LINK23"/>
      <w:bookmarkEnd w:id="82"/>
      <w:r w:rsidR="00604839" w:rsidRPr="00BC0BF8">
        <w:rPr>
          <w:color w:val="FF0000"/>
          <w:lang w:eastAsia="zh-CN"/>
        </w:rPr>
        <w:t>distribution</w:t>
      </w:r>
      <w:r w:rsidR="005615F9" w:rsidRPr="00BC0BF8">
        <w:rPr>
          <w:color w:val="FF0000"/>
          <w:lang w:eastAsia="zh-CN"/>
        </w:rPr>
        <w:t xml:space="preserve"> </w:t>
      </w:r>
      <w:bookmarkEnd w:id="83"/>
      <w:r w:rsidR="005615F9" w:rsidRPr="00BC0BF8">
        <w:rPr>
          <w:color w:val="FF0000"/>
          <w:lang w:eastAsia="zh-CN"/>
        </w:rPr>
        <w:t>by approximating NP-hard optimization problems</w:t>
      </w:r>
      <w:r w:rsidR="005113F9" w:rsidRPr="00BC0BF8">
        <w:rPr>
          <w:color w:val="FF0000"/>
          <w:lang w:eastAsia="zh-CN"/>
        </w:rPr>
        <w:t xml:space="preserve"> (</w:t>
      </w:r>
      <w:proofErr w:type="spellStart"/>
      <w:r w:rsidR="005113F9" w:rsidRPr="00BC0BF8">
        <w:rPr>
          <w:color w:val="FF0000"/>
          <w:lang w:eastAsia="zh-CN"/>
        </w:rPr>
        <w:t>Kohavi</w:t>
      </w:r>
      <w:proofErr w:type="spellEnd"/>
      <w:r w:rsidR="005113F9" w:rsidRPr="00BC0BF8">
        <w:rPr>
          <w:color w:val="FF0000"/>
          <w:lang w:eastAsia="zh-CN"/>
        </w:rPr>
        <w:t xml:space="preserve"> and John, 1997)</w:t>
      </w:r>
      <w:r w:rsidR="005615F9" w:rsidRPr="00BC0BF8">
        <w:rPr>
          <w:color w:val="FF0000"/>
          <w:lang w:eastAsia="zh-CN"/>
        </w:rPr>
        <w:t>. For the first problem,</w:t>
      </w:r>
      <w:r w:rsidR="005113F9" w:rsidRPr="00BC0BF8">
        <w:rPr>
          <w:color w:val="FF0000"/>
          <w:lang w:eastAsia="zh-CN"/>
        </w:rPr>
        <w:t xml:space="preserve"> it is related to the bias-variance trade-off problem</w:t>
      </w:r>
      <w:r w:rsidR="00A01FCA" w:rsidRPr="00BC0BF8">
        <w:rPr>
          <w:color w:val="FF0000"/>
          <w:lang w:eastAsia="zh-CN"/>
        </w:rPr>
        <w:t xml:space="preserve">: </w:t>
      </w:r>
      <w:r w:rsidR="00A01FCA" w:rsidRPr="00BC0BF8">
        <w:rPr>
          <w:color w:val="FF0000"/>
          <w:lang w:eastAsia="zh-CN"/>
        </w:rPr>
        <w:lastRenderedPageBreak/>
        <w:t>one must trade off estimation for more parameters (bias reduction) with accurately estimating these parameters (variance reduction) (</w:t>
      </w:r>
      <w:proofErr w:type="spellStart"/>
      <w:r w:rsidR="00A01FCA" w:rsidRPr="00BC0BF8">
        <w:rPr>
          <w:color w:val="FF0000"/>
          <w:lang w:eastAsia="zh-CN"/>
        </w:rPr>
        <w:t>Kohavi</w:t>
      </w:r>
      <w:proofErr w:type="spellEnd"/>
      <w:r w:rsidR="00A01FCA" w:rsidRPr="00BC0BF8">
        <w:rPr>
          <w:color w:val="FF0000"/>
          <w:lang w:eastAsia="zh-CN"/>
        </w:rPr>
        <w:t xml:space="preserve"> and </w:t>
      </w:r>
      <w:proofErr w:type="spellStart"/>
      <w:r w:rsidR="00A01FCA" w:rsidRPr="00BC0BF8">
        <w:rPr>
          <w:color w:val="FF0000"/>
          <w:lang w:eastAsia="zh-CN"/>
        </w:rPr>
        <w:t>Wolpert</w:t>
      </w:r>
      <w:proofErr w:type="spellEnd"/>
      <w:r w:rsidR="00A01FCA" w:rsidRPr="00BC0BF8">
        <w:rPr>
          <w:color w:val="FF0000"/>
          <w:lang w:eastAsia="zh-CN"/>
        </w:rPr>
        <w:t>, 1996)</w:t>
      </w:r>
      <w:r w:rsidR="005113F9" w:rsidRPr="00BC0BF8">
        <w:rPr>
          <w:color w:val="FF0000"/>
          <w:lang w:eastAsia="zh-CN"/>
        </w:rPr>
        <w:t>.</w:t>
      </w:r>
      <w:r w:rsidR="005615F9" w:rsidRPr="00BC0BF8">
        <w:rPr>
          <w:color w:val="FF0000"/>
          <w:lang w:eastAsia="zh-CN"/>
        </w:rPr>
        <w:t xml:space="preserve"> </w:t>
      </w:r>
      <w:r w:rsidR="00A63578" w:rsidRPr="00BC0BF8">
        <w:rPr>
          <w:color w:val="FF0000"/>
          <w:lang w:eastAsia="zh-CN"/>
        </w:rPr>
        <w:t>For the second problem, finding the "optimal" data distribution hypothesis is intractable because fitting the optimal model is NP-hard.</w:t>
      </w:r>
      <w:r w:rsidRPr="00BC0BF8">
        <w:rPr>
          <w:color w:val="FF0000"/>
          <w:lang w:eastAsia="zh-CN"/>
        </w:rPr>
        <w:t xml:space="preserve"> </w:t>
      </w:r>
    </w:p>
    <w:p w14:paraId="132E519C" w14:textId="0D0F21B1" w:rsidR="007D09A8" w:rsidRPr="00BC0BF8" w:rsidRDefault="00A63578" w:rsidP="00B33BA8">
      <w:pPr>
        <w:pStyle w:val="Newparagraph"/>
        <w:rPr>
          <w:color w:val="FF0000"/>
          <w:lang w:eastAsia="zh-CN"/>
        </w:rPr>
      </w:pPr>
      <w:r w:rsidRPr="00BC0BF8">
        <w:rPr>
          <w:color w:val="FF0000"/>
          <w:lang w:eastAsia="zh-CN"/>
        </w:rPr>
        <w:t>From above analysis, w</w:t>
      </w:r>
      <w:r w:rsidR="00B33BA8" w:rsidRPr="00BC0BF8">
        <w:rPr>
          <w:color w:val="FF0000"/>
          <w:lang w:eastAsia="zh-CN"/>
        </w:rPr>
        <w:t xml:space="preserve">e </w:t>
      </w:r>
      <w:r w:rsidRPr="00BC0BF8">
        <w:rPr>
          <w:color w:val="FF0000"/>
          <w:lang w:eastAsia="zh-CN"/>
        </w:rPr>
        <w:t xml:space="preserve">propose a </w:t>
      </w:r>
      <w:proofErr w:type="spellStart"/>
      <w:r w:rsidRPr="00BC0BF8">
        <w:rPr>
          <w:color w:val="FF0000"/>
          <w:lang w:eastAsia="zh-CN"/>
        </w:rPr>
        <w:t>spatio</w:t>
      </w:r>
      <w:proofErr w:type="spellEnd"/>
      <w:r w:rsidRPr="00BC0BF8">
        <w:rPr>
          <w:color w:val="FF0000"/>
          <w:lang w:eastAsia="zh-CN"/>
        </w:rPr>
        <w:t>-temporal feature selection algorithm</w:t>
      </w:r>
      <w:r w:rsidR="00B33BA8" w:rsidRPr="00BC0BF8">
        <w:rPr>
          <w:color w:val="FF0000"/>
          <w:lang w:eastAsia="zh-CN"/>
        </w:rPr>
        <w:t xml:space="preserve"> with respect to a particular prediction algorithm, taking into account its heuristics, biases, and trade-offs. Then, this </w:t>
      </w:r>
      <w:r w:rsidR="00E1546A" w:rsidRPr="00BC0BF8">
        <w:rPr>
          <w:color w:val="FF0000"/>
          <w:lang w:eastAsia="zh-CN"/>
        </w:rPr>
        <w:t xml:space="preserve">tuning process </w:t>
      </w:r>
      <w:r w:rsidR="00B33BA8" w:rsidRPr="00BC0BF8">
        <w:rPr>
          <w:color w:val="FF0000"/>
          <w:lang w:eastAsia="zh-CN"/>
        </w:rPr>
        <w:t xml:space="preserve">is reduced to find an </w:t>
      </w:r>
      <w:r w:rsidRPr="00BC0BF8">
        <w:rPr>
          <w:color w:val="FF0000"/>
          <w:lang w:eastAsia="zh-CN"/>
        </w:rPr>
        <w:t>input</w:t>
      </w:r>
      <w:r w:rsidR="00B33BA8" w:rsidRPr="00BC0BF8">
        <w:rPr>
          <w:color w:val="FF0000"/>
          <w:lang w:eastAsia="zh-CN"/>
        </w:rPr>
        <w:t xml:space="preserve"> with high accuracy. </w:t>
      </w:r>
    </w:p>
    <w:p w14:paraId="03DF0E30" w14:textId="407989BC" w:rsidR="00A63578" w:rsidRPr="00BC0BF8" w:rsidRDefault="00A63578" w:rsidP="00565D74">
      <w:pPr>
        <w:pStyle w:val="Tabletitle"/>
        <w:rPr>
          <w:lang w:eastAsia="zh-CN"/>
        </w:rPr>
      </w:pPr>
      <w:r w:rsidRPr="00BC0BF8">
        <w:rPr>
          <w:lang w:eastAsia="zh-CN"/>
        </w:rPr>
        <w:t xml:space="preserve">Table 2 </w:t>
      </w:r>
      <w:proofErr w:type="spellStart"/>
      <w:r w:rsidRPr="00BC0BF8">
        <w:rPr>
          <w:lang w:eastAsia="zh-CN"/>
        </w:rPr>
        <w:t>Spatio</w:t>
      </w:r>
      <w:proofErr w:type="spellEnd"/>
      <w:r w:rsidRPr="00BC0BF8">
        <w:rPr>
          <w:lang w:eastAsia="zh-CN"/>
        </w:rPr>
        <w:t>-temporal feature selection algorithm</w:t>
      </w:r>
      <w:r w:rsidR="008A6148">
        <w:rPr>
          <w:rFonts w:hint="eastAsia"/>
          <w:lang w:eastAsia="zh-CN"/>
        </w:rPr>
        <w:t>.</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3"/>
        <w:gridCol w:w="7999"/>
      </w:tblGrid>
      <w:tr w:rsidR="007D09A8" w:rsidRPr="00BC0BF8" w14:paraId="0566DCEA" w14:textId="77777777" w:rsidTr="005615F9">
        <w:tc>
          <w:tcPr>
            <w:tcW w:w="8522" w:type="dxa"/>
            <w:gridSpan w:val="2"/>
          </w:tcPr>
          <w:p w14:paraId="72FD95C0" w14:textId="3C613DF2" w:rsidR="007D09A8" w:rsidRPr="00BC0BF8" w:rsidRDefault="007D09A8" w:rsidP="005615F9">
            <w:pPr>
              <w:spacing w:line="240" w:lineRule="auto"/>
              <w:rPr>
                <w:lang w:eastAsia="zh-CN"/>
              </w:rPr>
            </w:pPr>
            <w:r w:rsidRPr="00BC0BF8">
              <w:rPr>
                <w:b/>
              </w:rPr>
              <w:t>Algorithm 1</w:t>
            </w:r>
            <w:r w:rsidRPr="00BC0BF8">
              <w:t xml:space="preserve">: </w:t>
            </w:r>
            <w:proofErr w:type="spellStart"/>
            <w:r w:rsidRPr="00BC0BF8">
              <w:t>Spatio</w:t>
            </w:r>
            <w:proofErr w:type="spellEnd"/>
            <w:r w:rsidRPr="00BC0BF8">
              <w:t xml:space="preserve">-temporal feature selection algorithm (STFSA), our proposed algorithm to determine the optimal input </w:t>
            </w:r>
            <w:r w:rsidR="001A1333" w:rsidRPr="00BC0BF8">
              <w:rPr>
                <w:lang w:eastAsia="zh-CN"/>
              </w:rPr>
              <w:t>feature</w:t>
            </w:r>
            <w:r w:rsidR="001A1333" w:rsidRPr="00BC0BF8">
              <w:t>s</w:t>
            </w:r>
            <w:r w:rsidRPr="00BC0BF8">
              <w:t>.</w:t>
            </w:r>
          </w:p>
        </w:tc>
      </w:tr>
      <w:tr w:rsidR="007D09A8" w:rsidRPr="00BC0BF8" w14:paraId="550ECD16" w14:textId="77777777" w:rsidTr="005615F9">
        <w:tc>
          <w:tcPr>
            <w:tcW w:w="8522" w:type="dxa"/>
            <w:gridSpan w:val="2"/>
          </w:tcPr>
          <w:p w14:paraId="5635C1B7" w14:textId="29EBED22" w:rsidR="007D09A8" w:rsidRPr="00BC0BF8" w:rsidRDefault="007D09A8" w:rsidP="005615F9">
            <w:pPr>
              <w:spacing w:line="240" w:lineRule="auto"/>
              <w:rPr>
                <w:lang w:eastAsia="zh-CN"/>
              </w:rPr>
            </w:pPr>
            <w:r w:rsidRPr="00BC0BF8">
              <w:rPr>
                <w:b/>
              </w:rPr>
              <w:t xml:space="preserve">Input: </w:t>
            </w:r>
            <w:r w:rsidRPr="00BC0BF8">
              <w:rPr>
                <w:i/>
              </w:rPr>
              <w:t>d</w:t>
            </w:r>
            <w:r w:rsidRPr="00BC0BF8">
              <w:t>: Step</w:t>
            </w:r>
            <w:r w:rsidR="00EF6182" w:rsidRPr="00BC0BF8">
              <w:rPr>
                <w:lang w:eastAsia="zh-CN"/>
              </w:rPr>
              <w:t xml:space="preserve"> </w:t>
            </w:r>
            <w:r w:rsidRPr="00BC0BF8">
              <w:t xml:space="preserve">size; </w:t>
            </w:r>
            <w:r w:rsidR="00963B0C" w:rsidRPr="00BC0BF8">
              <w:rPr>
                <w:i/>
                <w:lang w:eastAsia="zh-CN"/>
              </w:rPr>
              <w:t>δ</w:t>
            </w:r>
            <w:r w:rsidRPr="00BC0BF8">
              <w:t xml:space="preserve">: Insensitive coefficient; </w:t>
            </w:r>
            <w:r w:rsidR="00EF6182" w:rsidRPr="00BC0BF8">
              <w:rPr>
                <w:i/>
                <w:noProof/>
              </w:rPr>
              <w:t xml:space="preserve">f </w:t>
            </w:r>
            <w:r w:rsidR="00EF6182" w:rsidRPr="00BC0BF8">
              <w:rPr>
                <w:noProof/>
              </w:rPr>
              <w:t>(</w:t>
            </w:r>
            <w:r w:rsidR="00EF6182" w:rsidRPr="00BC0BF8">
              <w:rPr>
                <w:i/>
                <w:noProof/>
              </w:rPr>
              <w:t>S, T</w:t>
            </w:r>
            <w:r w:rsidR="00EF6182" w:rsidRPr="00BC0BF8">
              <w:rPr>
                <w:noProof/>
              </w:rPr>
              <w:t>)</w:t>
            </w:r>
            <w:r w:rsidR="00EF6182" w:rsidRPr="00BC0BF8">
              <w:rPr>
                <w:noProof/>
                <w:lang w:eastAsia="zh-CN"/>
              </w:rPr>
              <w:t xml:space="preserve">: </w:t>
            </w:r>
            <w:proofErr w:type="spellStart"/>
            <w:r w:rsidRPr="00BC0BF8">
              <w:t>Spatio</w:t>
            </w:r>
            <w:proofErr w:type="spellEnd"/>
            <w:r w:rsidRPr="00BC0BF8">
              <w:t xml:space="preserve">-temporal prediction </w:t>
            </w:r>
            <w:r w:rsidRPr="00BC0BF8">
              <w:rPr>
                <w:noProof/>
              </w:rPr>
              <w:t xml:space="preserve">algorithm; </w:t>
            </w:r>
            <w:r w:rsidRPr="00BC0BF8">
              <w:rPr>
                <w:i/>
              </w:rPr>
              <w:t>E</w:t>
            </w:r>
            <w:r w:rsidRPr="00BC0BF8">
              <w:t xml:space="preserve">( </w:t>
            </w:r>
            <w:r w:rsidRPr="00BC0BF8">
              <w:rPr>
                <w:i/>
              </w:rPr>
              <w:t>f</w:t>
            </w:r>
            <w:r w:rsidRPr="00BC0BF8">
              <w:t xml:space="preserve"> ): The validation set error of the model </w:t>
            </w:r>
            <w:r w:rsidRPr="00BC0BF8">
              <w:rPr>
                <w:i/>
              </w:rPr>
              <w:t xml:space="preserve">f </w:t>
            </w:r>
            <w:r w:rsidRPr="00BC0BF8">
              <w:t xml:space="preserve">; </w:t>
            </w:r>
            <w:r w:rsidR="00EF6182" w:rsidRPr="00BC0BF8">
              <w:rPr>
                <w:i/>
              </w:rPr>
              <w:t>P</w:t>
            </w:r>
            <w:r w:rsidR="00EF6182" w:rsidRPr="00BC0BF8">
              <w:rPr>
                <w:lang w:eastAsia="zh-CN"/>
              </w:rPr>
              <w:t>:</w:t>
            </w:r>
            <w:r w:rsidR="00EF6182" w:rsidRPr="00BC0BF8">
              <w:t xml:space="preserve"> </w:t>
            </w:r>
            <w:r w:rsidRPr="00BC0BF8">
              <w:t xml:space="preserve">Stop search control parameter; </w:t>
            </w:r>
            <w:r w:rsidR="00EF6182" w:rsidRPr="00BC0BF8">
              <w:rPr>
                <w:i/>
                <w:lang w:eastAsia="zh-CN"/>
              </w:rPr>
              <w:t>S</w:t>
            </w:r>
            <w:r w:rsidR="00EF6182" w:rsidRPr="00BC0BF8">
              <w:rPr>
                <w:lang w:eastAsia="zh-CN"/>
              </w:rPr>
              <w:t xml:space="preserve">: Spatial data number; </w:t>
            </w:r>
            <w:r w:rsidR="00EF6182" w:rsidRPr="00BC0BF8">
              <w:rPr>
                <w:i/>
                <w:lang w:eastAsia="zh-CN"/>
              </w:rPr>
              <w:t>T</w:t>
            </w:r>
            <w:r w:rsidR="00EF6182" w:rsidRPr="00BC0BF8">
              <w:rPr>
                <w:lang w:eastAsia="zh-CN"/>
              </w:rPr>
              <w:t>: temporal data number</w:t>
            </w:r>
          </w:p>
          <w:p w14:paraId="675578F9" w14:textId="77777777" w:rsidR="007D09A8" w:rsidRPr="00BC0BF8" w:rsidRDefault="007D09A8" w:rsidP="005615F9">
            <w:pPr>
              <w:spacing w:line="240" w:lineRule="auto"/>
              <w:rPr>
                <w:b/>
              </w:rPr>
            </w:pPr>
            <w:r w:rsidRPr="00BC0BF8">
              <w:rPr>
                <w:b/>
              </w:rPr>
              <w:t>Output:</w:t>
            </w:r>
            <w:r w:rsidRPr="00BC0BF8">
              <w:t xml:space="preserve"> The optimized model </w:t>
            </w:r>
            <w:bookmarkStart w:id="84" w:name="OLE_LINK75"/>
            <w:bookmarkStart w:id="85" w:name="OLE_LINK76"/>
            <w:bookmarkStart w:id="86" w:name="OLE_LINK77"/>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w:t>
            </w:r>
            <w:bookmarkEnd w:id="84"/>
            <w:bookmarkEnd w:id="85"/>
            <w:bookmarkEnd w:id="86"/>
          </w:p>
        </w:tc>
      </w:tr>
      <w:tr w:rsidR="007D09A8" w:rsidRPr="00BC0BF8" w14:paraId="5B5960FE" w14:textId="77777777" w:rsidTr="005615F9">
        <w:tc>
          <w:tcPr>
            <w:tcW w:w="392" w:type="dxa"/>
          </w:tcPr>
          <w:p w14:paraId="7F9A6736" w14:textId="5C59F79C" w:rsidR="007D09A8" w:rsidRPr="00BC0BF8" w:rsidRDefault="005615F9" w:rsidP="00655E37">
            <w:pPr>
              <w:spacing w:line="240" w:lineRule="auto"/>
              <w:jc w:val="right"/>
              <w:rPr>
                <w:lang w:eastAsia="zh-CN"/>
              </w:rPr>
            </w:pPr>
            <w:r w:rsidRPr="00BC0BF8">
              <w:rPr>
                <w:lang w:eastAsia="zh-CN"/>
              </w:rPr>
              <w:t>1:</w:t>
            </w:r>
          </w:p>
          <w:p w14:paraId="1BE43443" w14:textId="116A372B" w:rsidR="005615F9" w:rsidRPr="00BC0BF8" w:rsidRDefault="005615F9" w:rsidP="00655E37">
            <w:pPr>
              <w:spacing w:line="240" w:lineRule="auto"/>
              <w:jc w:val="right"/>
              <w:rPr>
                <w:lang w:eastAsia="zh-CN"/>
              </w:rPr>
            </w:pPr>
            <w:r w:rsidRPr="00BC0BF8">
              <w:rPr>
                <w:lang w:eastAsia="zh-CN"/>
              </w:rPr>
              <w:t>2:</w:t>
            </w:r>
          </w:p>
          <w:p w14:paraId="7F6C7C54" w14:textId="71B33DA9" w:rsidR="005615F9" w:rsidRPr="00BC0BF8" w:rsidRDefault="005615F9" w:rsidP="00655E37">
            <w:pPr>
              <w:spacing w:line="240" w:lineRule="auto"/>
              <w:jc w:val="right"/>
              <w:rPr>
                <w:lang w:eastAsia="zh-CN"/>
              </w:rPr>
            </w:pPr>
            <w:r w:rsidRPr="00BC0BF8">
              <w:rPr>
                <w:lang w:eastAsia="zh-CN"/>
              </w:rPr>
              <w:t>3:</w:t>
            </w:r>
          </w:p>
          <w:p w14:paraId="643E035F" w14:textId="0451830B" w:rsidR="005615F9" w:rsidRPr="00BC0BF8" w:rsidRDefault="005615F9" w:rsidP="00655E37">
            <w:pPr>
              <w:spacing w:line="240" w:lineRule="auto"/>
              <w:jc w:val="right"/>
              <w:rPr>
                <w:lang w:eastAsia="zh-CN"/>
              </w:rPr>
            </w:pPr>
            <w:r w:rsidRPr="00BC0BF8">
              <w:rPr>
                <w:lang w:eastAsia="zh-CN"/>
              </w:rPr>
              <w:t>4:</w:t>
            </w:r>
          </w:p>
          <w:p w14:paraId="3697BF47" w14:textId="461D0035" w:rsidR="005615F9" w:rsidRPr="00BC0BF8" w:rsidRDefault="005615F9" w:rsidP="00655E37">
            <w:pPr>
              <w:spacing w:line="240" w:lineRule="auto"/>
              <w:jc w:val="right"/>
              <w:rPr>
                <w:lang w:eastAsia="zh-CN"/>
              </w:rPr>
            </w:pPr>
            <w:r w:rsidRPr="00BC0BF8">
              <w:rPr>
                <w:lang w:eastAsia="zh-CN"/>
              </w:rPr>
              <w:t>5:</w:t>
            </w:r>
          </w:p>
          <w:p w14:paraId="53978D37" w14:textId="619DC878" w:rsidR="005615F9" w:rsidRPr="00BC0BF8" w:rsidRDefault="005615F9" w:rsidP="00655E37">
            <w:pPr>
              <w:spacing w:line="240" w:lineRule="auto"/>
              <w:jc w:val="right"/>
              <w:rPr>
                <w:lang w:eastAsia="zh-CN"/>
              </w:rPr>
            </w:pPr>
            <w:r w:rsidRPr="00BC0BF8">
              <w:rPr>
                <w:lang w:eastAsia="zh-CN"/>
              </w:rPr>
              <w:t>6:</w:t>
            </w:r>
          </w:p>
          <w:p w14:paraId="4C590E52" w14:textId="7D208DEA" w:rsidR="005615F9" w:rsidRPr="00BC0BF8" w:rsidRDefault="005615F9" w:rsidP="00655E37">
            <w:pPr>
              <w:spacing w:line="240" w:lineRule="auto"/>
              <w:jc w:val="right"/>
              <w:rPr>
                <w:lang w:eastAsia="zh-CN"/>
              </w:rPr>
            </w:pPr>
            <w:r w:rsidRPr="00BC0BF8">
              <w:rPr>
                <w:lang w:eastAsia="zh-CN"/>
              </w:rPr>
              <w:t>7:</w:t>
            </w:r>
          </w:p>
          <w:p w14:paraId="539211F3" w14:textId="64F1408B" w:rsidR="005615F9" w:rsidRPr="00BC0BF8" w:rsidRDefault="005615F9" w:rsidP="00655E37">
            <w:pPr>
              <w:spacing w:line="240" w:lineRule="auto"/>
              <w:jc w:val="right"/>
              <w:rPr>
                <w:lang w:eastAsia="zh-CN"/>
              </w:rPr>
            </w:pPr>
            <w:r w:rsidRPr="00BC0BF8">
              <w:rPr>
                <w:lang w:eastAsia="zh-CN"/>
              </w:rPr>
              <w:t>8:</w:t>
            </w:r>
          </w:p>
          <w:p w14:paraId="716D84FF" w14:textId="1645FBFA" w:rsidR="005615F9" w:rsidRPr="00BC0BF8" w:rsidRDefault="005615F9" w:rsidP="00655E37">
            <w:pPr>
              <w:spacing w:line="240" w:lineRule="auto"/>
              <w:jc w:val="right"/>
              <w:rPr>
                <w:lang w:eastAsia="zh-CN"/>
              </w:rPr>
            </w:pPr>
            <w:r w:rsidRPr="00BC0BF8">
              <w:rPr>
                <w:lang w:eastAsia="zh-CN"/>
              </w:rPr>
              <w:t>9:</w:t>
            </w:r>
          </w:p>
          <w:p w14:paraId="79CF67C9" w14:textId="15E05361" w:rsidR="005615F9" w:rsidRPr="00BC0BF8" w:rsidRDefault="005615F9" w:rsidP="00655E37">
            <w:pPr>
              <w:spacing w:line="240" w:lineRule="auto"/>
              <w:jc w:val="right"/>
              <w:rPr>
                <w:lang w:eastAsia="zh-CN"/>
              </w:rPr>
            </w:pPr>
            <w:r w:rsidRPr="00BC0BF8">
              <w:rPr>
                <w:lang w:eastAsia="zh-CN"/>
              </w:rPr>
              <w:t>10:</w:t>
            </w:r>
          </w:p>
          <w:p w14:paraId="78A1C7E4" w14:textId="59EB747F" w:rsidR="005615F9" w:rsidRPr="00BC0BF8" w:rsidRDefault="005615F9" w:rsidP="00655E37">
            <w:pPr>
              <w:spacing w:line="240" w:lineRule="auto"/>
              <w:jc w:val="right"/>
              <w:rPr>
                <w:lang w:eastAsia="zh-CN"/>
              </w:rPr>
            </w:pPr>
            <w:r w:rsidRPr="00BC0BF8">
              <w:rPr>
                <w:lang w:eastAsia="zh-CN"/>
              </w:rPr>
              <w:t>11:</w:t>
            </w:r>
          </w:p>
          <w:p w14:paraId="19125020" w14:textId="38E1182F" w:rsidR="005615F9" w:rsidRPr="00BC0BF8" w:rsidRDefault="005615F9" w:rsidP="00655E37">
            <w:pPr>
              <w:spacing w:line="240" w:lineRule="auto"/>
              <w:jc w:val="right"/>
              <w:rPr>
                <w:lang w:eastAsia="zh-CN"/>
              </w:rPr>
            </w:pPr>
            <w:r w:rsidRPr="00BC0BF8">
              <w:rPr>
                <w:lang w:eastAsia="zh-CN"/>
              </w:rPr>
              <w:t>12:</w:t>
            </w:r>
          </w:p>
          <w:p w14:paraId="6EE47C89" w14:textId="2E699A11" w:rsidR="005615F9" w:rsidRPr="00BC0BF8" w:rsidRDefault="005615F9" w:rsidP="00655E37">
            <w:pPr>
              <w:spacing w:line="240" w:lineRule="auto"/>
              <w:jc w:val="right"/>
              <w:rPr>
                <w:lang w:eastAsia="zh-CN"/>
              </w:rPr>
            </w:pPr>
            <w:r w:rsidRPr="00BC0BF8">
              <w:rPr>
                <w:lang w:eastAsia="zh-CN"/>
              </w:rPr>
              <w:t>13:</w:t>
            </w:r>
          </w:p>
          <w:p w14:paraId="33B21C58" w14:textId="24485399" w:rsidR="005615F9" w:rsidRPr="00BC0BF8" w:rsidRDefault="005615F9" w:rsidP="00655E37">
            <w:pPr>
              <w:spacing w:line="240" w:lineRule="auto"/>
              <w:jc w:val="right"/>
              <w:rPr>
                <w:lang w:eastAsia="zh-CN"/>
              </w:rPr>
            </w:pPr>
            <w:r w:rsidRPr="00BC0BF8">
              <w:rPr>
                <w:lang w:eastAsia="zh-CN"/>
              </w:rPr>
              <w:t>14:</w:t>
            </w:r>
          </w:p>
          <w:p w14:paraId="4ADFB358" w14:textId="05BBCAC2" w:rsidR="005615F9" w:rsidRPr="00BC0BF8" w:rsidRDefault="005615F9" w:rsidP="00655E37">
            <w:pPr>
              <w:spacing w:line="240" w:lineRule="auto"/>
              <w:jc w:val="right"/>
              <w:rPr>
                <w:lang w:eastAsia="zh-CN"/>
              </w:rPr>
            </w:pPr>
            <w:r w:rsidRPr="00BC0BF8">
              <w:rPr>
                <w:lang w:eastAsia="zh-CN"/>
              </w:rPr>
              <w:t>15:</w:t>
            </w:r>
          </w:p>
          <w:p w14:paraId="5011F7BD" w14:textId="105E3478" w:rsidR="005615F9" w:rsidRPr="00BC0BF8" w:rsidRDefault="005615F9" w:rsidP="00655E37">
            <w:pPr>
              <w:spacing w:line="240" w:lineRule="auto"/>
              <w:jc w:val="right"/>
              <w:rPr>
                <w:lang w:eastAsia="zh-CN"/>
              </w:rPr>
            </w:pPr>
            <w:r w:rsidRPr="00BC0BF8">
              <w:rPr>
                <w:lang w:eastAsia="zh-CN"/>
              </w:rPr>
              <w:t>16:</w:t>
            </w:r>
          </w:p>
          <w:p w14:paraId="33DE9CA9" w14:textId="090F97B8" w:rsidR="005615F9" w:rsidRPr="00BC0BF8" w:rsidRDefault="005615F9" w:rsidP="00655E37">
            <w:pPr>
              <w:spacing w:line="240" w:lineRule="auto"/>
              <w:jc w:val="right"/>
              <w:rPr>
                <w:lang w:eastAsia="zh-CN"/>
              </w:rPr>
            </w:pPr>
            <w:r w:rsidRPr="00BC0BF8">
              <w:rPr>
                <w:lang w:eastAsia="zh-CN"/>
              </w:rPr>
              <w:t>17:</w:t>
            </w:r>
          </w:p>
        </w:tc>
        <w:tc>
          <w:tcPr>
            <w:tcW w:w="8130" w:type="dxa"/>
          </w:tcPr>
          <w:p w14:paraId="7E2CC6CC" w14:textId="0BDF44EA" w:rsidR="007D09A8" w:rsidRPr="00BC0BF8" w:rsidRDefault="007D09A8" w:rsidP="005615F9">
            <w:pPr>
              <w:spacing w:line="240" w:lineRule="auto"/>
              <w:rPr>
                <w:b/>
              </w:rPr>
            </w:pPr>
            <w:bookmarkStart w:id="87" w:name="OLE_LINK59"/>
            <w:bookmarkStart w:id="88" w:name="OLE_LINK60"/>
            <w:bookmarkStart w:id="89" w:name="OLE_LINK53"/>
            <w:bookmarkStart w:id="90" w:name="OLE_LINK31"/>
            <w:bookmarkStart w:id="91" w:name="OLE_LINK32"/>
            <w:proofErr w:type="spellStart"/>
            <w:r w:rsidRPr="00BC0BF8">
              <w:rPr>
                <w:i/>
              </w:rPr>
              <w:t>S</w:t>
            </w:r>
            <w:r w:rsidRPr="00BC0BF8">
              <w:rPr>
                <w:i/>
                <w:vertAlign w:val="subscript"/>
              </w:rPr>
              <w:t>opt</w:t>
            </w:r>
            <w:proofErr w:type="spellEnd"/>
            <w:r w:rsidRPr="00BC0BF8">
              <w:rPr>
                <w:i/>
                <w:vertAlign w:val="subscript"/>
              </w:rPr>
              <w:t xml:space="preserve"> </w:t>
            </w:r>
            <w:bookmarkEnd w:id="87"/>
            <w:bookmarkEnd w:id="88"/>
            <m:oMath>
              <m:r>
                <m:rPr>
                  <m:sty m:val="p"/>
                </m:rPr>
                <w:rPr>
                  <w:rFonts w:ascii="Cambria Math" w:hAnsi="Cambria Math"/>
                </w:rPr>
                <m:t>←</m:t>
              </m:r>
            </m:oMath>
            <w:r w:rsidRPr="00BC0BF8">
              <w:rPr>
                <w:i/>
              </w:rPr>
              <w:t xml:space="preserve"> d </w:t>
            </w:r>
            <w:r w:rsidRPr="00BC0BF8">
              <w:t xml:space="preserve">(Initialize optimal spatial </w:t>
            </w:r>
            <w:r w:rsidR="00EF6182" w:rsidRPr="00BC0BF8">
              <w:rPr>
                <w:lang w:eastAsia="zh-CN"/>
              </w:rPr>
              <w:t>length</w:t>
            </w:r>
            <w:r w:rsidRPr="00BC0BF8">
              <w:t>)</w:t>
            </w:r>
          </w:p>
          <w:p w14:paraId="16D38449" w14:textId="51EB93FA" w:rsidR="007D09A8" w:rsidRPr="00BC0BF8" w:rsidRDefault="007D09A8" w:rsidP="005615F9">
            <w:pPr>
              <w:spacing w:line="240" w:lineRule="auto"/>
            </w:pPr>
            <w:bookmarkStart w:id="92" w:name="OLE_LINK61"/>
            <w:bookmarkStart w:id="93" w:name="OLE_LINK62"/>
            <w:bookmarkEnd w:id="89"/>
            <w:proofErr w:type="spellStart"/>
            <w:r w:rsidRPr="00BC0BF8">
              <w:rPr>
                <w:i/>
              </w:rPr>
              <w:t>T</w:t>
            </w:r>
            <w:r w:rsidRPr="00BC0BF8">
              <w:rPr>
                <w:i/>
                <w:vertAlign w:val="subscript"/>
              </w:rPr>
              <w:t>opt</w:t>
            </w:r>
            <w:proofErr w:type="spellEnd"/>
            <w:r w:rsidRPr="00BC0BF8">
              <w:rPr>
                <w:i/>
                <w:vertAlign w:val="subscript"/>
              </w:rPr>
              <w:t xml:space="preserve"> </w:t>
            </w:r>
            <w:bookmarkEnd w:id="92"/>
            <w:bookmarkEnd w:id="93"/>
            <m:oMath>
              <m:r>
                <m:rPr>
                  <m:sty m:val="p"/>
                </m:rPr>
                <w:rPr>
                  <w:rFonts w:ascii="Cambria Math" w:hAnsi="Cambria Math"/>
                </w:rPr>
                <m:t>←</m:t>
              </m:r>
            </m:oMath>
            <w:r w:rsidRPr="00BC0BF8">
              <w:rPr>
                <w:i/>
              </w:rPr>
              <w:t xml:space="preserve"> d </w:t>
            </w:r>
            <w:r w:rsidRPr="00BC0BF8">
              <w:t>(initialize optimal t</w:t>
            </w:r>
            <w:r w:rsidR="00EF6182" w:rsidRPr="00BC0BF8">
              <w:rPr>
                <w:lang w:eastAsia="zh-CN"/>
              </w:rPr>
              <w:t>emporal length</w:t>
            </w:r>
            <w:r w:rsidRPr="00BC0BF8">
              <w:t>)</w:t>
            </w:r>
          </w:p>
          <w:p w14:paraId="4B86A7E1" w14:textId="5DA84D20" w:rsidR="007D09A8" w:rsidRPr="00BC0BF8" w:rsidRDefault="007D09A8" w:rsidP="005615F9">
            <w:pPr>
              <w:spacing w:line="240" w:lineRule="auto"/>
            </w:pPr>
            <w:r w:rsidRPr="00BC0BF8">
              <w:rPr>
                <w:i/>
              </w:rPr>
              <w:t xml:space="preserve">S </w:t>
            </w:r>
            <m:oMath>
              <m:r>
                <w:rPr>
                  <w:rFonts w:ascii="Cambria Math" w:hAnsi="Cambria Math"/>
                </w:rPr>
                <m:t>←</m:t>
              </m:r>
            </m:oMath>
            <w:r w:rsidRPr="00BC0BF8">
              <w:rPr>
                <w:i/>
              </w:rPr>
              <w:t xml:space="preserve"> S</w:t>
            </w:r>
            <w:r w:rsidRPr="00BC0BF8">
              <w:rPr>
                <w:i/>
                <w:vertAlign w:val="subscript"/>
              </w:rPr>
              <w:t xml:space="preserve">opt </w:t>
            </w:r>
            <w:r w:rsidRPr="00BC0BF8">
              <w:rPr>
                <w:i/>
              </w:rPr>
              <w:t xml:space="preserve">+ d </w:t>
            </w:r>
            <w:r w:rsidRPr="00BC0BF8">
              <w:t xml:space="preserve">(Initialize </w:t>
            </w:r>
            <w:bookmarkStart w:id="94" w:name="OLE_LINK45"/>
            <w:bookmarkStart w:id="95" w:name="OLE_LINK46"/>
            <w:bookmarkStart w:id="96" w:name="OLE_LINK57"/>
            <w:bookmarkStart w:id="97" w:name="OLE_LINK58"/>
            <w:r w:rsidR="00EF6182" w:rsidRPr="00BC0BF8">
              <w:t xml:space="preserve">spatial </w:t>
            </w:r>
            <w:r w:rsidR="00EF6182" w:rsidRPr="00BC0BF8">
              <w:rPr>
                <w:lang w:eastAsia="zh-CN"/>
              </w:rPr>
              <w:t>length</w:t>
            </w:r>
            <w:bookmarkEnd w:id="94"/>
            <w:bookmarkEnd w:id="95"/>
            <w:bookmarkEnd w:id="96"/>
            <w:bookmarkEnd w:id="97"/>
            <w:r w:rsidRPr="00BC0BF8">
              <w:t>)</w:t>
            </w:r>
          </w:p>
          <w:p w14:paraId="07E347E5" w14:textId="50D4356C" w:rsidR="007D09A8" w:rsidRPr="00BC0BF8" w:rsidRDefault="007D09A8" w:rsidP="005615F9">
            <w:pPr>
              <w:spacing w:line="240" w:lineRule="auto"/>
              <w:rPr>
                <w:lang w:val="en-US"/>
              </w:rPr>
            </w:pPr>
            <w:r w:rsidRPr="00BC0BF8">
              <w:rPr>
                <w:i/>
              </w:rPr>
              <w:t>T</w:t>
            </w:r>
            <w:bookmarkStart w:id="98" w:name="OLE_LINK50"/>
            <w:bookmarkStart w:id="99" w:name="OLE_LINK51"/>
            <w:bookmarkStart w:id="100" w:name="OLE_LINK52"/>
            <w:r w:rsidRPr="00BC0BF8">
              <w:rPr>
                <w:i/>
              </w:rPr>
              <w:t xml:space="preserve"> </w:t>
            </w:r>
            <m:oMath>
              <m:r>
                <m:rPr>
                  <m:sty m:val="p"/>
                </m:rPr>
                <w:rPr>
                  <w:rFonts w:ascii="Cambria Math" w:hAnsi="Cambria Math"/>
                </w:rPr>
                <m:t>←</m:t>
              </m:r>
            </m:oMath>
            <w:bookmarkEnd w:id="98"/>
            <w:bookmarkEnd w:id="99"/>
            <w:bookmarkEnd w:id="100"/>
            <w:r w:rsidRPr="00BC0BF8">
              <w:rPr>
                <w:i/>
              </w:rPr>
              <w:t xml:space="preserve"> T</w:t>
            </w:r>
            <w:r w:rsidRPr="00BC0BF8">
              <w:rPr>
                <w:i/>
                <w:vertAlign w:val="subscript"/>
              </w:rPr>
              <w:t xml:space="preserve">opt </w:t>
            </w:r>
            <w:r w:rsidRPr="00BC0BF8">
              <w:rPr>
                <w:i/>
              </w:rPr>
              <w:t xml:space="preserve">+ d </w:t>
            </w:r>
            <w:bookmarkStart w:id="101" w:name="OLE_LINK54"/>
            <w:bookmarkStart w:id="102" w:name="OLE_LINK55"/>
            <w:bookmarkStart w:id="103" w:name="OLE_LINK56"/>
            <w:r w:rsidRPr="00BC0BF8">
              <w:t xml:space="preserve">(Initialize </w:t>
            </w:r>
            <w:r w:rsidR="00EF6182" w:rsidRPr="00BC0BF8">
              <w:t>t</w:t>
            </w:r>
            <w:r w:rsidR="00EF6182" w:rsidRPr="00BC0BF8">
              <w:rPr>
                <w:lang w:eastAsia="zh-CN"/>
              </w:rPr>
              <w:t>emporal length</w:t>
            </w:r>
            <w:r w:rsidRPr="00BC0BF8">
              <w:t>)</w:t>
            </w:r>
            <w:bookmarkEnd w:id="101"/>
            <w:bookmarkEnd w:id="102"/>
            <w:bookmarkEnd w:id="103"/>
          </w:p>
          <w:p w14:paraId="3549D7E9" w14:textId="363231AE" w:rsidR="007D09A8" w:rsidRPr="00BC0BF8" w:rsidRDefault="007D09A8" w:rsidP="005615F9">
            <w:pPr>
              <w:spacing w:line="240" w:lineRule="auto"/>
              <w:rPr>
                <w:b/>
              </w:rPr>
            </w:pPr>
            <w:bookmarkStart w:id="104" w:name="OLE_LINK68"/>
            <w:bookmarkStart w:id="105" w:name="OLE_LINK69"/>
            <w:r w:rsidRPr="00BC0BF8">
              <w:rPr>
                <w:b/>
              </w:rPr>
              <w:t xml:space="preserve">while </w:t>
            </w:r>
            <w:r w:rsidRPr="00BC0BF8">
              <w:rPr>
                <w:i/>
              </w:rPr>
              <w:t>S</w:t>
            </w:r>
            <w:r w:rsidRPr="00BC0BF8">
              <w:t xml:space="preserve"> – </w:t>
            </w:r>
            <w:bookmarkStart w:id="106" w:name="OLE_LINK42"/>
            <w:bookmarkStart w:id="107" w:name="OLE_LINK43"/>
            <w:bookmarkStart w:id="108" w:name="OLE_LINK44"/>
            <w:bookmarkStart w:id="109" w:name="OLE_LINK47"/>
            <w:bookmarkStart w:id="110" w:name="OLE_LINK48"/>
            <w:bookmarkStart w:id="111" w:name="OLE_LINK49"/>
            <w:proofErr w:type="spellStart"/>
            <w:r w:rsidRPr="00BC0BF8">
              <w:rPr>
                <w:i/>
              </w:rPr>
              <w:t>S</w:t>
            </w:r>
            <w:r w:rsidRPr="00BC0BF8">
              <w:rPr>
                <w:i/>
                <w:vertAlign w:val="subscript"/>
              </w:rPr>
              <w:t>opt</w:t>
            </w:r>
            <w:proofErr w:type="spellEnd"/>
            <w:r w:rsidRPr="00BC0BF8">
              <w:t xml:space="preserve"> </w:t>
            </w:r>
            <w:bookmarkEnd w:id="106"/>
            <w:bookmarkEnd w:id="107"/>
            <w:bookmarkEnd w:id="108"/>
            <w:bookmarkEnd w:id="109"/>
            <w:bookmarkEnd w:id="110"/>
            <w:bookmarkEnd w:id="111"/>
            <w:r w:rsidRPr="00BC0BF8">
              <w:t xml:space="preserve">&lt; </w:t>
            </w:r>
            <w:r w:rsidRPr="00BC0BF8">
              <w:rPr>
                <w:i/>
              </w:rPr>
              <w:t>P</w:t>
            </w:r>
            <w:r w:rsidR="00644F96" w:rsidRPr="00BC0BF8">
              <w:rPr>
                <w:i/>
                <w:lang w:eastAsia="zh-CN"/>
              </w:rPr>
              <w:t>*d</w:t>
            </w:r>
            <w:r w:rsidRPr="00BC0BF8">
              <w:rPr>
                <w:b/>
              </w:rPr>
              <w:t xml:space="preserve"> do</w:t>
            </w:r>
          </w:p>
          <w:p w14:paraId="6CECD691" w14:textId="1A2131B2" w:rsidR="007D09A8" w:rsidRPr="00BC0BF8" w:rsidRDefault="007D09A8" w:rsidP="005615F9">
            <w:pPr>
              <w:spacing w:line="240" w:lineRule="auto"/>
              <w:ind w:leftChars="100" w:left="240"/>
            </w:pPr>
            <w:r w:rsidRPr="00BC0BF8">
              <w:rPr>
                <w:b/>
              </w:rPr>
              <w:t xml:space="preserve">if </w:t>
            </w:r>
            <w:bookmarkStart w:id="112" w:name="OLE_LINK33"/>
            <w:bookmarkStart w:id="113" w:name="OLE_LINK34"/>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r w:rsidRPr="00BC0BF8">
              <w:rPr>
                <w:i/>
              </w:rPr>
              <w:t xml:space="preserve">S, </w:t>
            </w:r>
            <w:proofErr w:type="spellStart"/>
            <w:r w:rsidRPr="00BC0BF8">
              <w:rPr>
                <w:i/>
              </w:rPr>
              <w:t>T</w:t>
            </w:r>
            <w:r w:rsidRPr="00BC0BF8">
              <w:rPr>
                <w:i/>
                <w:vertAlign w:val="subscript"/>
              </w:rPr>
              <w:t>opt</w:t>
            </w:r>
            <w:proofErr w:type="spellEnd"/>
            <w:r w:rsidRPr="00BC0BF8">
              <w:t>)) &gt;</w:t>
            </w:r>
            <w:bookmarkEnd w:id="112"/>
            <w:bookmarkEnd w:id="113"/>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54F0591C" w14:textId="5DD31F02" w:rsidR="007D09A8" w:rsidRPr="00BC0BF8" w:rsidRDefault="007D09A8" w:rsidP="005615F9">
            <w:pPr>
              <w:spacing w:line="240" w:lineRule="auto"/>
              <w:ind w:leftChars="200" w:left="480"/>
            </w:pPr>
            <w:proofErr w:type="spellStart"/>
            <w:r w:rsidRPr="00BC0BF8">
              <w:rPr>
                <w:i/>
              </w:rPr>
              <w:t>S</w:t>
            </w:r>
            <w:r w:rsidRPr="00BC0BF8">
              <w:rPr>
                <w:i/>
                <w:vertAlign w:val="subscript"/>
              </w:rPr>
              <w:t>opt</w:t>
            </w:r>
            <w:bookmarkStart w:id="114" w:name="OLE_LINK25"/>
            <w:bookmarkStart w:id="115" w:name="OLE_LINK26"/>
            <w:bookmarkStart w:id="116" w:name="OLE_LINK27"/>
            <w:bookmarkStart w:id="117" w:name="OLE_LINK40"/>
            <w:bookmarkStart w:id="118" w:name="OLE_LINK41"/>
            <w:proofErr w:type="spellEnd"/>
            <w:r w:rsidRPr="00BC0BF8">
              <w:rPr>
                <w:i/>
              </w:rPr>
              <w:t xml:space="preserve"> </w:t>
            </w:r>
            <m:oMath>
              <m:r>
                <m:rPr>
                  <m:sty m:val="p"/>
                </m:rPr>
                <w:rPr>
                  <w:rFonts w:ascii="Cambria Math" w:hAnsi="Cambria Math"/>
                </w:rPr>
                <m:t>←</m:t>
              </m:r>
            </m:oMath>
            <w:bookmarkEnd w:id="114"/>
            <w:bookmarkEnd w:id="115"/>
            <w:bookmarkEnd w:id="116"/>
            <w:bookmarkEnd w:id="117"/>
            <w:bookmarkEnd w:id="118"/>
            <w:r w:rsidRPr="00BC0BF8">
              <w:rPr>
                <w:i/>
              </w:rPr>
              <w:t xml:space="preserve"> S</w:t>
            </w:r>
            <w:r w:rsidRPr="00BC0BF8">
              <w:t xml:space="preserve"> </w:t>
            </w:r>
            <w:bookmarkStart w:id="119" w:name="OLE_LINK70"/>
            <w:bookmarkStart w:id="120" w:name="OLE_LINK71"/>
            <w:bookmarkStart w:id="121" w:name="OLE_LINK72"/>
            <w:r w:rsidRPr="00BC0BF8">
              <w:t xml:space="preserve">(Update optimal </w:t>
            </w:r>
            <w:r w:rsidR="00EF6182" w:rsidRPr="00BC0BF8">
              <w:t xml:space="preserve">spatial </w:t>
            </w:r>
            <w:r w:rsidR="00EF6182" w:rsidRPr="00BC0BF8">
              <w:rPr>
                <w:lang w:eastAsia="zh-CN"/>
              </w:rPr>
              <w:t>length</w:t>
            </w:r>
            <w:r w:rsidRPr="00BC0BF8">
              <w:t>)</w:t>
            </w:r>
            <w:bookmarkEnd w:id="119"/>
            <w:bookmarkEnd w:id="120"/>
            <w:bookmarkEnd w:id="121"/>
          </w:p>
          <w:p w14:paraId="23975852" w14:textId="77777777" w:rsidR="007D09A8" w:rsidRPr="00BC0BF8" w:rsidRDefault="007D09A8" w:rsidP="005615F9">
            <w:pPr>
              <w:spacing w:line="240" w:lineRule="auto"/>
              <w:ind w:leftChars="100" w:left="240"/>
            </w:pPr>
            <w:r w:rsidRPr="00BC0BF8">
              <w:rPr>
                <w:b/>
              </w:rPr>
              <w:t>end if</w:t>
            </w:r>
          </w:p>
          <w:p w14:paraId="002410C5" w14:textId="369A6846" w:rsidR="007D09A8" w:rsidRPr="00BC0BF8" w:rsidRDefault="007D09A8" w:rsidP="005615F9">
            <w:pPr>
              <w:spacing w:line="240" w:lineRule="auto"/>
              <w:ind w:leftChars="100" w:left="240"/>
            </w:pPr>
            <w:r w:rsidRPr="00BC0BF8">
              <w:rPr>
                <w:i/>
              </w:rPr>
              <w:t xml:space="preserve">S </w:t>
            </w:r>
            <m:oMath>
              <m:r>
                <m:rPr>
                  <m:sty m:val="p"/>
                </m:rPr>
                <w:rPr>
                  <w:rFonts w:ascii="Cambria Math" w:hAnsi="Cambria Math"/>
                </w:rPr>
                <m:t>←</m:t>
              </m:r>
            </m:oMath>
            <w:r w:rsidRPr="00BC0BF8">
              <w:rPr>
                <w:i/>
              </w:rPr>
              <w:t xml:space="preserve"> S</w:t>
            </w:r>
            <w:r w:rsidRPr="00BC0BF8">
              <w:t xml:space="preserve"> + </w:t>
            </w:r>
            <w:r w:rsidRPr="00BC0BF8">
              <w:rPr>
                <w:i/>
              </w:rPr>
              <w:t xml:space="preserve">d </w:t>
            </w:r>
            <w:r w:rsidRPr="00BC0BF8">
              <w:t xml:space="preserve">(Update </w:t>
            </w:r>
            <w:r w:rsidR="00EF6182" w:rsidRPr="00BC0BF8">
              <w:t xml:space="preserve">spatial </w:t>
            </w:r>
            <w:r w:rsidR="00EF6182" w:rsidRPr="00BC0BF8">
              <w:rPr>
                <w:lang w:eastAsia="zh-CN"/>
              </w:rPr>
              <w:t>length</w:t>
            </w:r>
            <w:r w:rsidRPr="00BC0BF8">
              <w:t>)</w:t>
            </w:r>
          </w:p>
          <w:p w14:paraId="02A3F3EB" w14:textId="77777777" w:rsidR="007D09A8" w:rsidRPr="00BC0BF8" w:rsidRDefault="007D09A8" w:rsidP="005615F9">
            <w:pPr>
              <w:spacing w:line="240" w:lineRule="auto"/>
            </w:pPr>
            <w:r w:rsidRPr="00BC0BF8">
              <w:rPr>
                <w:b/>
              </w:rPr>
              <w:t>end while</w:t>
            </w:r>
          </w:p>
          <w:bookmarkEnd w:id="90"/>
          <w:bookmarkEnd w:id="91"/>
          <w:bookmarkEnd w:id="104"/>
          <w:bookmarkEnd w:id="105"/>
          <w:p w14:paraId="66D12123" w14:textId="77777777" w:rsidR="007D09A8" w:rsidRPr="00BC0BF8" w:rsidRDefault="007D09A8" w:rsidP="005615F9">
            <w:pPr>
              <w:spacing w:line="240" w:lineRule="auto"/>
              <w:rPr>
                <w:b/>
              </w:rPr>
            </w:pPr>
            <w:r w:rsidRPr="00BC0BF8">
              <w:rPr>
                <w:b/>
              </w:rPr>
              <w:t xml:space="preserve">while </w:t>
            </w:r>
            <w:r w:rsidRPr="00BC0BF8">
              <w:rPr>
                <w:i/>
              </w:rPr>
              <w:t>T</w:t>
            </w:r>
            <w:r w:rsidRPr="00BC0BF8">
              <w:t xml:space="preserve"> – </w:t>
            </w:r>
            <w:proofErr w:type="spellStart"/>
            <w:r w:rsidRPr="00BC0BF8">
              <w:rPr>
                <w:i/>
              </w:rPr>
              <w:t>T</w:t>
            </w:r>
            <w:r w:rsidRPr="00BC0BF8">
              <w:rPr>
                <w:i/>
                <w:vertAlign w:val="subscript"/>
              </w:rPr>
              <w:t>opt</w:t>
            </w:r>
            <w:proofErr w:type="spellEnd"/>
            <w:r w:rsidRPr="00BC0BF8">
              <w:t xml:space="preserve"> &lt; </w:t>
            </w:r>
            <w:r w:rsidRPr="00BC0BF8">
              <w:rPr>
                <w:i/>
              </w:rPr>
              <w:t>P</w:t>
            </w:r>
            <w:r w:rsidRPr="00BC0BF8">
              <w:rPr>
                <w:b/>
              </w:rPr>
              <w:t xml:space="preserve"> do</w:t>
            </w:r>
          </w:p>
          <w:p w14:paraId="7FF12EB7" w14:textId="067C3FBA" w:rsidR="007D09A8" w:rsidRPr="00BC0BF8" w:rsidRDefault="007D09A8" w:rsidP="005615F9">
            <w:pPr>
              <w:spacing w:line="240" w:lineRule="auto"/>
              <w:ind w:leftChars="100" w:left="240"/>
            </w:pPr>
            <w:r w:rsidRPr="00BC0BF8">
              <w:rPr>
                <w:b/>
              </w:rPr>
              <w:t xml:space="preserve">if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T</w:t>
            </w:r>
            <w:r w:rsidRPr="00BC0BF8">
              <w:t>))</w:t>
            </w:r>
            <w:r w:rsidRPr="00BC0BF8">
              <w:rPr>
                <w:b/>
              </w:rPr>
              <w:t xml:space="preserve"> </w:t>
            </w:r>
            <w:r w:rsidRPr="00BC0BF8">
              <w:t>&gt;</w:t>
            </w:r>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629A1BCA" w14:textId="48780BFB" w:rsidR="007D09A8" w:rsidRPr="00BC0BF8" w:rsidRDefault="007D09A8" w:rsidP="005615F9">
            <w:pPr>
              <w:spacing w:line="240" w:lineRule="auto"/>
              <w:ind w:leftChars="200" w:left="480"/>
            </w:pPr>
            <w:proofErr w:type="spellStart"/>
            <w:r w:rsidRPr="00BC0BF8">
              <w:rPr>
                <w:i/>
              </w:rPr>
              <w:t>T</w:t>
            </w:r>
            <w:r w:rsidRPr="00BC0BF8">
              <w:rPr>
                <w:i/>
                <w:vertAlign w:val="subscript"/>
              </w:rPr>
              <w:t>opt</w:t>
            </w:r>
            <w:proofErr w:type="spellEnd"/>
            <w:r w:rsidRPr="00BC0BF8">
              <w:rPr>
                <w:i/>
              </w:rPr>
              <w:t xml:space="preserve"> </w:t>
            </w:r>
            <m:oMath>
              <m:r>
                <m:rPr>
                  <m:sty m:val="p"/>
                </m:rPr>
                <w:rPr>
                  <w:rFonts w:ascii="Cambria Math" w:hAnsi="Cambria Math"/>
                </w:rPr>
                <m:t>←</m:t>
              </m:r>
            </m:oMath>
            <w:r w:rsidRPr="00BC0BF8">
              <w:rPr>
                <w:i/>
              </w:rPr>
              <w:t xml:space="preserve"> T</w:t>
            </w:r>
            <w:r w:rsidRPr="00BC0BF8">
              <w:t xml:space="preserve"> </w:t>
            </w:r>
            <w:bookmarkStart w:id="122" w:name="OLE_LINK73"/>
            <w:bookmarkStart w:id="123" w:name="OLE_LINK74"/>
            <w:r w:rsidRPr="00BC0BF8">
              <w:t xml:space="preserve">(Update optimal </w:t>
            </w:r>
            <w:r w:rsidR="00EF6182" w:rsidRPr="00BC0BF8">
              <w:t>t</w:t>
            </w:r>
            <w:r w:rsidR="00EF6182" w:rsidRPr="00BC0BF8">
              <w:rPr>
                <w:lang w:eastAsia="zh-CN"/>
              </w:rPr>
              <w:t>emporal length</w:t>
            </w:r>
            <w:r w:rsidRPr="00BC0BF8">
              <w:t>)</w:t>
            </w:r>
            <w:bookmarkEnd w:id="122"/>
            <w:bookmarkEnd w:id="123"/>
          </w:p>
          <w:p w14:paraId="4D28F138" w14:textId="77777777" w:rsidR="007D09A8" w:rsidRPr="00BC0BF8" w:rsidRDefault="007D09A8" w:rsidP="005615F9">
            <w:pPr>
              <w:spacing w:line="240" w:lineRule="auto"/>
              <w:ind w:leftChars="100" w:left="240"/>
            </w:pPr>
            <w:r w:rsidRPr="00BC0BF8">
              <w:rPr>
                <w:b/>
              </w:rPr>
              <w:t>end if</w:t>
            </w:r>
          </w:p>
          <w:p w14:paraId="36BACD35" w14:textId="7023B2E9" w:rsidR="007D09A8" w:rsidRPr="00BC0BF8" w:rsidRDefault="007D09A8" w:rsidP="005615F9">
            <w:pPr>
              <w:spacing w:line="240" w:lineRule="auto"/>
              <w:ind w:leftChars="100" w:left="240"/>
            </w:pPr>
            <w:r w:rsidRPr="00BC0BF8">
              <w:rPr>
                <w:i/>
              </w:rPr>
              <w:t xml:space="preserve">T </w:t>
            </w:r>
            <m:oMath>
              <m:r>
                <m:rPr>
                  <m:sty m:val="p"/>
                </m:rPr>
                <w:rPr>
                  <w:rFonts w:ascii="Cambria Math" w:hAnsi="Cambria Math"/>
                </w:rPr>
                <m:t>←</m:t>
              </m:r>
            </m:oMath>
            <w:r w:rsidRPr="00BC0BF8">
              <w:rPr>
                <w:i/>
              </w:rPr>
              <w:t xml:space="preserve"> T</w:t>
            </w:r>
            <w:r w:rsidRPr="00BC0BF8">
              <w:t xml:space="preserve"> + </w:t>
            </w:r>
            <w:r w:rsidRPr="00BC0BF8">
              <w:rPr>
                <w:i/>
              </w:rPr>
              <w:t xml:space="preserve">d </w:t>
            </w:r>
            <w:r w:rsidRPr="00BC0BF8">
              <w:t xml:space="preserve">(Update </w:t>
            </w:r>
            <w:r w:rsidR="00EF6182" w:rsidRPr="00BC0BF8">
              <w:t>t</w:t>
            </w:r>
            <w:r w:rsidR="00EF6182" w:rsidRPr="00BC0BF8">
              <w:rPr>
                <w:lang w:eastAsia="zh-CN"/>
              </w:rPr>
              <w:t>emporal length</w:t>
            </w:r>
            <w:r w:rsidRPr="00BC0BF8">
              <w:t>)</w:t>
            </w:r>
          </w:p>
          <w:p w14:paraId="375F3841" w14:textId="77777777" w:rsidR="007D09A8" w:rsidRPr="00BC0BF8" w:rsidRDefault="007D09A8" w:rsidP="005615F9">
            <w:pPr>
              <w:spacing w:line="240" w:lineRule="auto"/>
            </w:pPr>
            <w:r w:rsidRPr="00BC0BF8">
              <w:rPr>
                <w:b/>
              </w:rPr>
              <w:t>end while</w:t>
            </w:r>
          </w:p>
          <w:p w14:paraId="5AFDF2D3" w14:textId="77777777" w:rsidR="007D09A8" w:rsidRPr="00BC0BF8" w:rsidRDefault="007D09A8" w:rsidP="005615F9">
            <w:pPr>
              <w:spacing w:line="240" w:lineRule="auto"/>
            </w:pPr>
            <w:r w:rsidRPr="00BC0BF8">
              <w:rPr>
                <w:b/>
              </w:rPr>
              <w:t xml:space="preserve">return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(Optimized model)</w:t>
            </w:r>
          </w:p>
        </w:tc>
      </w:tr>
    </w:tbl>
    <w:p w14:paraId="13145437" w14:textId="7E4A9FCD" w:rsidR="007D09A8" w:rsidRPr="00BC0BF8" w:rsidRDefault="00E1546A" w:rsidP="00F82E31">
      <w:pPr>
        <w:pStyle w:val="Newparagraph"/>
        <w:rPr>
          <w:lang w:eastAsia="zh-CN"/>
        </w:rPr>
      </w:pPr>
      <w:r w:rsidRPr="00BC0BF8">
        <w:rPr>
          <w:color w:val="FF0000"/>
          <w:lang w:eastAsia="zh-CN"/>
        </w:rPr>
        <w:lastRenderedPageBreak/>
        <w:t xml:space="preserve">Table 2 shows the algorithm, </w:t>
      </w:r>
      <w:r w:rsidR="00A63578" w:rsidRPr="00BC0BF8">
        <w:rPr>
          <w:color w:val="FF0000"/>
          <w:lang w:eastAsia="zh-CN"/>
        </w:rPr>
        <w:t>and the</w:t>
      </w:r>
      <w:r w:rsidR="00F82E31" w:rsidRPr="00BC0BF8">
        <w:rPr>
          <w:color w:val="FF0000"/>
          <w:lang w:eastAsia="zh-CN"/>
        </w:rPr>
        <w:t xml:space="preserve"> </w:t>
      </w:r>
      <w:r w:rsidR="00AC6B3D">
        <w:rPr>
          <w:rFonts w:hint="eastAsia"/>
          <w:color w:val="FF0000"/>
          <w:lang w:eastAsia="zh-CN"/>
        </w:rPr>
        <w:t>main</w:t>
      </w:r>
      <w:r w:rsidRPr="00BC0BF8">
        <w:rPr>
          <w:color w:val="FF0000"/>
          <w:lang w:eastAsia="zh-CN"/>
        </w:rPr>
        <w:t xml:space="preserve"> </w:t>
      </w:r>
      <w:r w:rsidR="00F82E31" w:rsidRPr="00BC0BF8">
        <w:rPr>
          <w:color w:val="FF0000"/>
          <w:lang w:eastAsia="zh-CN"/>
        </w:rPr>
        <w:t xml:space="preserve">idea is to </w:t>
      </w:r>
      <w:r w:rsidRPr="00BC0BF8">
        <w:rPr>
          <w:color w:val="FF0000"/>
          <w:lang w:eastAsia="zh-CN"/>
        </w:rPr>
        <w:t>add</w:t>
      </w:r>
      <w:r w:rsidR="00F82E31" w:rsidRPr="00BC0BF8">
        <w:rPr>
          <w:color w:val="FF0000"/>
          <w:lang w:eastAsia="zh-CN"/>
        </w:rPr>
        <w:t xml:space="preserve"> the most promising </w:t>
      </w:r>
      <w:r w:rsidRPr="00BC0BF8">
        <w:rPr>
          <w:color w:val="FF0000"/>
          <w:lang w:eastAsia="zh-CN"/>
        </w:rPr>
        <w:t>data that</w:t>
      </w:r>
      <w:r w:rsidR="00F82E31" w:rsidRPr="00BC0BF8">
        <w:rPr>
          <w:color w:val="FF0000"/>
          <w:lang w:eastAsia="zh-CN"/>
        </w:rPr>
        <w:t xml:space="preserve"> ha</w:t>
      </w:r>
      <w:r w:rsidR="00AC6B3D">
        <w:rPr>
          <w:rFonts w:hint="eastAsia"/>
          <w:color w:val="FF0000"/>
          <w:lang w:eastAsia="zh-CN"/>
        </w:rPr>
        <w:t>s</w:t>
      </w:r>
      <w:r w:rsidR="00F82E31" w:rsidRPr="00BC0BF8">
        <w:rPr>
          <w:color w:val="FF0000"/>
          <w:lang w:eastAsia="zh-CN"/>
        </w:rPr>
        <w:t xml:space="preserve"> not </w:t>
      </w:r>
      <w:r w:rsidR="00AC6B3D">
        <w:rPr>
          <w:rFonts w:hint="eastAsia"/>
          <w:color w:val="FF0000"/>
          <w:lang w:eastAsia="zh-CN"/>
        </w:rPr>
        <w:t>yet</w:t>
      </w:r>
      <w:r w:rsidR="00F82E31" w:rsidRPr="00BC0BF8">
        <w:rPr>
          <w:color w:val="FF0000"/>
          <w:lang w:eastAsia="zh-CN"/>
        </w:rPr>
        <w:t xml:space="preserve"> been expanded.</w:t>
      </w:r>
      <w:r w:rsidRPr="00BC0BF8">
        <w:rPr>
          <w:color w:val="FF0000"/>
          <w:lang w:eastAsia="zh-CN"/>
        </w:rPr>
        <w:t xml:space="preserve"> If we </w:t>
      </w:r>
      <w:r w:rsidR="0081427B" w:rsidRPr="00BC0BF8">
        <w:rPr>
          <w:color w:val="FF0000"/>
          <w:lang w:eastAsia="zh-CN"/>
        </w:rPr>
        <w:t>do</w:t>
      </w:r>
      <w:r w:rsidRPr="00BC0BF8">
        <w:rPr>
          <w:color w:val="FF0000"/>
          <w:lang w:eastAsia="zh-CN"/>
        </w:rPr>
        <w:t xml:space="preserve"> not found a </w:t>
      </w:r>
      <w:r w:rsidR="0081427B" w:rsidRPr="00BC0BF8">
        <w:rPr>
          <w:color w:val="FF0000"/>
          <w:lang w:eastAsia="zh-CN"/>
        </w:rPr>
        <w:t>significant prediction error reduction</w:t>
      </w:r>
      <w:r w:rsidRPr="00BC0BF8">
        <w:rPr>
          <w:color w:val="FF0000"/>
          <w:lang w:eastAsia="zh-CN"/>
        </w:rPr>
        <w:t xml:space="preserve"> </w:t>
      </w:r>
      <w:r w:rsidR="0081427B" w:rsidRPr="00BC0BF8">
        <w:rPr>
          <w:color w:val="FF0000"/>
          <w:lang w:eastAsia="zh-CN"/>
        </w:rPr>
        <w:t xml:space="preserve">after </w:t>
      </w:r>
      <w:r w:rsidR="0081427B" w:rsidRPr="00D37ACF">
        <w:rPr>
          <w:i/>
          <w:color w:val="FF0000"/>
          <w:lang w:eastAsia="zh-CN"/>
        </w:rPr>
        <w:t>P</w:t>
      </w:r>
      <w:r w:rsidR="0081427B" w:rsidRPr="00BC0BF8">
        <w:rPr>
          <w:color w:val="FF0000"/>
          <w:lang w:eastAsia="zh-CN"/>
        </w:rPr>
        <w:t xml:space="preserve"> expansions of a particular dimension, then we stop searching in that dimension, otherwise we </w:t>
      </w:r>
      <w:r w:rsidR="00AC6B3D">
        <w:rPr>
          <w:rFonts w:hint="eastAsia"/>
          <w:color w:val="FF0000"/>
          <w:lang w:eastAsia="zh-CN"/>
        </w:rPr>
        <w:t xml:space="preserve">will </w:t>
      </w:r>
      <w:r w:rsidR="0081427B" w:rsidRPr="00BC0BF8">
        <w:rPr>
          <w:color w:val="FF0000"/>
          <w:lang w:eastAsia="zh-CN"/>
        </w:rPr>
        <w:t xml:space="preserve">increase the data length in that dimension. A significant reduction in prediction error means that the prediction error is reduced by more than the insensitive coefficient σ. In the following experiment, </w:t>
      </w:r>
      <w:ins w:id="124" w:author="Microsoft" w:date="2019-01-26T11:16:00Z">
        <w:r w:rsidR="00090A63">
          <w:rPr>
            <w:rFonts w:hint="eastAsia"/>
            <w:i/>
            <w:color w:val="FF0000"/>
            <w:lang w:eastAsia="zh-CN"/>
          </w:rPr>
          <w:t xml:space="preserve">d </w:t>
        </w:r>
        <w:r w:rsidR="00090A63">
          <w:rPr>
            <w:rFonts w:hint="eastAsia"/>
            <w:color w:val="FF0000"/>
            <w:lang w:eastAsia="zh-CN"/>
          </w:rPr>
          <w:t xml:space="preserve">was set to 4, </w:t>
        </w:r>
      </w:ins>
      <w:r w:rsidR="0081427B" w:rsidRPr="00BC0BF8">
        <w:rPr>
          <w:i/>
          <w:color w:val="FF0000"/>
          <w:lang w:eastAsia="zh-CN"/>
        </w:rPr>
        <w:t>P</w:t>
      </w:r>
      <w:r w:rsidR="0081427B" w:rsidRPr="00BC0BF8">
        <w:rPr>
          <w:color w:val="FF0000"/>
          <w:lang w:eastAsia="zh-CN"/>
        </w:rPr>
        <w:t xml:space="preserve"> was set to six and</w:t>
      </w:r>
      <w:r w:rsidR="00963B0C" w:rsidRPr="00BC0BF8">
        <w:rPr>
          <w:color w:val="FF0000"/>
          <w:lang w:eastAsia="zh-CN"/>
        </w:rPr>
        <w:t xml:space="preserve"> </w:t>
      </w:r>
      <w:r w:rsidR="00963B0C" w:rsidRPr="00BC0BF8">
        <w:rPr>
          <w:i/>
          <w:color w:val="FF0000"/>
          <w:lang w:eastAsia="zh-CN"/>
        </w:rPr>
        <w:t>δ</w:t>
      </w:r>
      <w:r w:rsidR="00963B0C" w:rsidRPr="00BC0BF8">
        <w:rPr>
          <w:i/>
          <w:lang w:eastAsia="zh-CN"/>
        </w:rPr>
        <w:t xml:space="preserve"> </w:t>
      </w:r>
      <w:r w:rsidR="0081427B" w:rsidRPr="00BC0BF8">
        <w:rPr>
          <w:color w:val="FF0000"/>
          <w:lang w:eastAsia="zh-CN"/>
        </w:rPr>
        <w:t>was set to 0.1%.</w:t>
      </w:r>
      <w:r w:rsidR="007D09A8" w:rsidRPr="00BC0BF8">
        <w:t xml:space="preserve"> </w:t>
      </w:r>
    </w:p>
    <w:p w14:paraId="0C8B0BDB" w14:textId="7D70A147" w:rsidR="00E67904" w:rsidRPr="00BC0BF8" w:rsidRDefault="00534B46" w:rsidP="00C42A7D">
      <w:pPr>
        <w:pStyle w:val="2"/>
        <w:rPr>
          <w:rFonts w:cs="Times New Roman"/>
          <w:lang w:eastAsia="zh-CN"/>
        </w:rPr>
      </w:pPr>
      <w:r w:rsidRPr="00BC0BF8">
        <w:rPr>
          <w:rFonts w:cs="Times New Roman"/>
          <w:lang w:eastAsia="zh-CN"/>
        </w:rPr>
        <w:t>2</w:t>
      </w:r>
      <w:r w:rsidR="00E67904" w:rsidRPr="00BC0BF8">
        <w:rPr>
          <w:rFonts w:cs="Times New Roman"/>
        </w:rPr>
        <w:t>.</w:t>
      </w:r>
      <w:r w:rsidR="007D09A8" w:rsidRPr="00BC0BF8">
        <w:rPr>
          <w:rFonts w:cs="Times New Roman"/>
          <w:lang w:eastAsia="zh-CN"/>
        </w:rPr>
        <w:t>3</w:t>
      </w:r>
      <w:r w:rsidR="00E67904" w:rsidRPr="00BC0BF8">
        <w:rPr>
          <w:rFonts w:cs="Times New Roman"/>
        </w:rPr>
        <w:t xml:space="preserve"> Convolution neural network</w:t>
      </w:r>
    </w:p>
    <w:p w14:paraId="1F4B14CD" w14:textId="00D19939" w:rsidR="0081427B" w:rsidRPr="00BC0BF8" w:rsidRDefault="0081427B" w:rsidP="0081427B">
      <w:pPr>
        <w:pStyle w:val="Paragraph"/>
      </w:pPr>
      <w:r w:rsidRPr="00BC0BF8">
        <w:t xml:space="preserve">In this section, the proposed method based on CNN is introduced in detail. </w:t>
      </w:r>
      <w:r w:rsidR="00CB113A">
        <w:rPr>
          <w:rFonts w:hint="eastAsia"/>
          <w:lang w:eastAsia="zh-CN"/>
        </w:rPr>
        <w:t>CNNs</w:t>
      </w:r>
      <w:r w:rsidRPr="00BC0BF8">
        <w:t xml:space="preserve"> have a structure that is specially designed to process data with a similar grid structure. For example, time series data can be considered as a one-dimensional grid regularly sampled and formed on the time axis, and image data can be seen as a two-dimensional pixel grid. The convolution kernel in the CNN can effectively extract the features in the data, which makes CNN powerful in handling data with a grid structure. CNNs exhibit a superior ability in understanding data by incorporating sparse interactions, parameter sharing, and equivariant representation. </w:t>
      </w:r>
      <w:r w:rsidRPr="00AC6B3D">
        <w:t>The introduction of a pooling layer not only greatly reduces the number of parameters during model training, but also guarantees that the features extracted through the convolution layer are effectively preserved. The relevant features in the traffic flow prediction problem are the spatial and temporal correlation characteristics of traffic flow.</w:t>
      </w:r>
      <w:r w:rsidRPr="00BC0BF8">
        <w:t xml:space="preserve"> </w:t>
      </w:r>
    </w:p>
    <w:p w14:paraId="3EFD0273" w14:textId="4AAF4701" w:rsidR="00534B46" w:rsidRPr="00BC0BF8" w:rsidRDefault="00534B46" w:rsidP="00534B46">
      <w:pPr>
        <w:pStyle w:val="3"/>
        <w:rPr>
          <w:rFonts w:cs="Times New Roman"/>
          <w:lang w:eastAsia="zh-CN"/>
        </w:rPr>
      </w:pPr>
      <w:r w:rsidRPr="00BC0BF8">
        <w:rPr>
          <w:rFonts w:cs="Times New Roman"/>
          <w:lang w:eastAsia="zh-CN"/>
        </w:rPr>
        <w:lastRenderedPageBreak/>
        <w:t>2</w:t>
      </w:r>
      <w:r w:rsidRPr="00BC0BF8">
        <w:rPr>
          <w:rFonts w:cs="Times New Roman"/>
        </w:rPr>
        <w:t>.</w:t>
      </w:r>
      <w:r w:rsidR="007D09A8" w:rsidRPr="00BC0BF8">
        <w:rPr>
          <w:rFonts w:cs="Times New Roman"/>
          <w:lang w:eastAsia="zh-CN"/>
        </w:rPr>
        <w:t>3</w:t>
      </w:r>
      <w:r w:rsidRPr="00BC0BF8">
        <w:rPr>
          <w:rFonts w:cs="Times New Roman"/>
          <w:lang w:eastAsia="zh-CN"/>
        </w:rPr>
        <w:t>.1</w:t>
      </w:r>
      <w:r w:rsidRPr="00BC0BF8">
        <w:rPr>
          <w:rFonts w:cs="Times New Roman"/>
        </w:rPr>
        <w:t xml:space="preserve"> </w:t>
      </w:r>
      <w:r w:rsidR="0081427B" w:rsidRPr="00BC0BF8">
        <w:rPr>
          <w:rFonts w:cs="Times New Roman"/>
        </w:rPr>
        <w:t>Matrix representation of data</w:t>
      </w:r>
    </w:p>
    <w:p w14:paraId="0B53BF36" w14:textId="77777777" w:rsidR="00534B46" w:rsidRPr="00BC0BF8" w:rsidRDefault="00534B46" w:rsidP="00534B46">
      <w:pPr>
        <w:pStyle w:val="Paragraph"/>
      </w:pPr>
      <w:r w:rsidRPr="00BC0BF8">
        <w:t xml:space="preserve">The method used to organize traffic data as an effective input for deep learning networks is an important issue. For deep learning networks such as CNN, the domain and context of a dataset may not be immediately obvious. Therefore, in order to obtain </w:t>
      </w:r>
      <w:r w:rsidRPr="00BC0BF8">
        <w:rPr>
          <w:noProof/>
        </w:rPr>
        <w:t>high quality</w:t>
      </w:r>
      <w:r w:rsidRPr="00BC0BF8">
        <w:t xml:space="preserve"> learning and prediction results, traffic data needs to be effectively organized to form an effective input dataset. The input data, on the one hand, must be suitable for learning and forecasting by the deep learning network. On the other hand, it should effectively and meaningfully represent the situation under study. </w:t>
      </w:r>
    </w:p>
    <w:p w14:paraId="26DB2E65" w14:textId="31B5C06B" w:rsidR="00534B46" w:rsidRPr="00BC0BF8" w:rsidRDefault="00534B46" w:rsidP="00534B46">
      <w:pPr>
        <w:pStyle w:val="Newparagraph"/>
      </w:pPr>
      <w:r w:rsidRPr="00BC0BF8">
        <w:t xml:space="preserve">CNN networks are suitable for processing image data and have already been successfully used in a large number of cases in this field. Similarly, when humans make traffic predictions based on their experiences, they first observe traffic scenes with their eyes to perceive the traffic conditions. Accordingly, in this paper, traffic data are converted into images for processing, and a matrix is used to represent the images (Ma et al., 2017). </w:t>
      </w:r>
      <w:r w:rsidRPr="00BC0BF8">
        <w:rPr>
          <w:color w:val="FF0000"/>
        </w:rPr>
        <w:t xml:space="preserve">Specifically, </w:t>
      </w:r>
      <w:r w:rsidR="0081427B" w:rsidRPr="00BC0BF8">
        <w:rPr>
          <w:color w:val="FF0000"/>
          <w:lang w:eastAsia="zh-CN"/>
        </w:rPr>
        <w:t>a</w:t>
      </w:r>
      <w:r w:rsidR="0081427B" w:rsidRPr="00BC0BF8">
        <w:rPr>
          <w:color w:val="FF0000"/>
        </w:rPr>
        <w:t xml:space="preserve"> </w:t>
      </w:r>
      <w:proofErr w:type="spellStart"/>
      <w:r w:rsidR="0081427B" w:rsidRPr="00BC0BF8">
        <w:rPr>
          <w:color w:val="FF0000"/>
          <w:lang w:eastAsia="zh-CN"/>
        </w:rPr>
        <w:t>spatio</w:t>
      </w:r>
      <w:proofErr w:type="spellEnd"/>
      <w:r w:rsidR="0081427B" w:rsidRPr="00BC0BF8">
        <w:rPr>
          <w:color w:val="FF0000"/>
          <w:lang w:eastAsia="zh-CN"/>
        </w:rPr>
        <w:t xml:space="preserve">-temporal </w:t>
      </w:r>
      <w:r w:rsidR="0081427B" w:rsidRPr="00BC0BF8">
        <w:rPr>
          <w:color w:val="FF0000"/>
        </w:rPr>
        <w:t xml:space="preserve">traffic flow matrix is used as </w:t>
      </w:r>
      <w:r w:rsidR="00AC6B3D">
        <w:rPr>
          <w:rFonts w:hint="eastAsia"/>
          <w:color w:val="FF0000"/>
          <w:lang w:eastAsia="zh-CN"/>
        </w:rPr>
        <w:t xml:space="preserve">the </w:t>
      </w:r>
      <w:r w:rsidR="0081427B" w:rsidRPr="00BC0BF8">
        <w:rPr>
          <w:color w:val="FF0000"/>
        </w:rPr>
        <w:t>input to the CNN for regression prediction</w:t>
      </w:r>
      <w:r w:rsidRPr="00BC0BF8">
        <w:rPr>
          <w:color w:val="FF0000"/>
        </w:rPr>
        <w:t xml:space="preserve">. </w:t>
      </w:r>
    </w:p>
    <w:p w14:paraId="418F9FE0" w14:textId="1FF56CAE" w:rsidR="00534B46" w:rsidRPr="00BC0BF8" w:rsidRDefault="0081427B" w:rsidP="00223F4C">
      <w:pPr>
        <w:pStyle w:val="Heading4Paragraph"/>
        <w:keepNext/>
      </w:pPr>
      <w:r w:rsidRPr="00BC0BF8">
        <w:object w:dxaOrig="15863" w:dyaOrig="3685" w14:anchorId="5565A77B">
          <v:shape id="_x0000_i1054" type="#_x0000_t75" style="width:414.4pt;height:97.1pt" o:ole="">
            <v:imagedata r:id="rId67" o:title=""/>
          </v:shape>
          <o:OLEObject Type="Embed" ProgID="Visio.Drawing.11" ShapeID="_x0000_i1054" DrawAspect="Content" ObjectID="_1610044556" r:id="rId68"/>
        </w:object>
      </w:r>
    </w:p>
    <w:p w14:paraId="2E97B791" w14:textId="70F34A69"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5</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Data extraction and processing</w:t>
      </w:r>
      <w:r w:rsidR="00D92ABE" w:rsidRPr="00BC0BF8">
        <w:rPr>
          <w:rFonts w:ascii="Times New Roman" w:eastAsiaTheme="minorEastAsia" w:hAnsi="Times New Roman" w:cs="Times New Roman"/>
          <w:lang w:eastAsia="zh-CN"/>
        </w:rPr>
        <w:t>.</w:t>
      </w:r>
    </w:p>
    <w:p w14:paraId="3253F5C5" w14:textId="5F0F0D24" w:rsidR="00534B46" w:rsidRPr="00BC0BF8" w:rsidRDefault="00534B46" w:rsidP="00534B46">
      <w:pPr>
        <w:pStyle w:val="Newparagraph"/>
      </w:pPr>
      <w:r w:rsidRPr="00BC0BF8">
        <w:rPr>
          <w:color w:val="FF0000"/>
        </w:rPr>
        <w:t xml:space="preserve">Figure </w:t>
      </w:r>
      <w:r w:rsidR="0081427B" w:rsidRPr="00BC0BF8">
        <w:rPr>
          <w:color w:val="FF0000"/>
          <w:lang w:eastAsia="zh-CN"/>
        </w:rPr>
        <w:t>5</w:t>
      </w:r>
      <w:r w:rsidRPr="00BC0BF8">
        <w:rPr>
          <w:color w:val="FF0000"/>
        </w:rPr>
        <w:t xml:space="preserve"> shows a </w:t>
      </w:r>
      <w:r w:rsidR="0081427B" w:rsidRPr="00BC0BF8">
        <w:rPr>
          <w:color w:val="FF0000"/>
          <w:lang w:eastAsia="zh-CN"/>
        </w:rPr>
        <w:t>particular</w:t>
      </w:r>
      <w:r w:rsidRPr="00BC0BF8">
        <w:rPr>
          <w:color w:val="FF0000"/>
        </w:rPr>
        <w:t xml:space="preserve"> input </w:t>
      </w:r>
      <w:r w:rsidRPr="00BC0BF8">
        <w:rPr>
          <w:color w:val="FF0000"/>
          <w:lang w:eastAsia="zh-CN"/>
        </w:rPr>
        <w:t>instance</w:t>
      </w:r>
      <w:r w:rsidRPr="00BC0BF8">
        <w:rPr>
          <w:color w:val="FF0000"/>
        </w:rPr>
        <w:t xml:space="preserve"> construction process.</w:t>
      </w:r>
      <w:r w:rsidRPr="00BC0BF8">
        <w:rPr>
          <w:color w:val="FF0000"/>
          <w:lang w:eastAsia="zh-CN"/>
        </w:rPr>
        <w:t xml:space="preserve"> </w:t>
      </w:r>
      <w:r w:rsidRPr="00BC0BF8">
        <w:rPr>
          <w:color w:val="FF0000"/>
        </w:rPr>
        <w:t xml:space="preserve">The coil data collected at different locations </w:t>
      </w:r>
      <w:r w:rsidR="0081427B" w:rsidRPr="00BC0BF8">
        <w:rPr>
          <w:color w:val="FF0000"/>
          <w:lang w:eastAsia="zh-CN"/>
        </w:rPr>
        <w:t>are</w:t>
      </w:r>
      <w:r w:rsidRPr="00BC0BF8">
        <w:rPr>
          <w:color w:val="FF0000"/>
        </w:rPr>
        <w:t xml:space="preserve"> integrated into a large two</w:t>
      </w:r>
      <w:r w:rsidR="0081427B" w:rsidRPr="00BC0BF8">
        <w:rPr>
          <w:color w:val="FF0000"/>
          <w:lang w:eastAsia="zh-CN"/>
        </w:rPr>
        <w:t xml:space="preserve"> </w:t>
      </w:r>
      <w:r w:rsidRPr="00BC0BF8">
        <w:rPr>
          <w:color w:val="FF0000"/>
        </w:rPr>
        <w:t xml:space="preserve">dimensional matrix </w:t>
      </w:r>
      <w:r w:rsidRPr="00BC0BF8">
        <w:rPr>
          <w:color w:val="FF0000"/>
        </w:rPr>
        <w:lastRenderedPageBreak/>
        <w:t xml:space="preserve">according to the </w:t>
      </w:r>
      <w:r w:rsidR="0081427B" w:rsidRPr="00BC0BF8">
        <w:rPr>
          <w:color w:val="FF0000"/>
          <w:lang w:eastAsia="zh-CN"/>
        </w:rPr>
        <w:t>temporal</w:t>
      </w:r>
      <w:r w:rsidRPr="00BC0BF8">
        <w:rPr>
          <w:color w:val="FF0000"/>
        </w:rPr>
        <w:t xml:space="preserve"> and the spatial.</w:t>
      </w:r>
      <w:r w:rsidRPr="00BC0BF8">
        <w:rPr>
          <w:lang w:eastAsia="zh-CN"/>
        </w:rPr>
        <w:t xml:space="preserve"> </w:t>
      </w:r>
      <w:r w:rsidR="00681ADA" w:rsidRPr="00681ADA">
        <w:rPr>
          <w:color w:val="FF0000"/>
          <w:lang w:eastAsia="zh-CN"/>
        </w:rPr>
        <w:t>Each row of the constructed matrix represents the traffic flow of a single detection coil at different times, and each column of the matrix represents the traffic flow of different coils at the same time.</w:t>
      </w:r>
      <w:r w:rsidR="00681ADA">
        <w:rPr>
          <w:rFonts w:hint="eastAsia"/>
          <w:lang w:eastAsia="zh-CN"/>
        </w:rPr>
        <w:t xml:space="preserve"> </w:t>
      </w:r>
      <w:r w:rsidR="003F590F" w:rsidRPr="003F590F">
        <w:rPr>
          <w:color w:val="FF0000"/>
          <w:lang w:eastAsia="zh-CN"/>
        </w:rPr>
        <w:t>The coil detector has a sampling time of 5 minutes.</w:t>
      </w:r>
      <w:r w:rsidR="003F590F" w:rsidRPr="003F590F">
        <w:rPr>
          <w:rFonts w:hint="eastAsia"/>
          <w:color w:val="FF0000"/>
          <w:lang w:eastAsia="zh-CN"/>
        </w:rPr>
        <w:t xml:space="preserve"> </w:t>
      </w:r>
      <w:r w:rsidRPr="00BC0BF8">
        <w:t>According to the analysis of spatial-temporal correlations of traffic flow data in the previous section, we extract traffic flow data according STFSA. We use it to construct a traffic flow matrix with space-</w:t>
      </w:r>
      <w:r w:rsidRPr="00BC0BF8">
        <w:rPr>
          <w:lang w:eastAsia="zh-CN"/>
        </w:rPr>
        <w:t>temporal</w:t>
      </w:r>
      <w:r w:rsidRPr="00BC0BF8">
        <w:t xml:space="preserve"> correlation information defined according to the following rules:</w:t>
      </w:r>
    </w:p>
    <w:p w14:paraId="0B7BE915" w14:textId="77777777" w:rsidR="00534B46" w:rsidRPr="00BC0BF8" w:rsidRDefault="00534B46" w:rsidP="00534B46">
      <w:pPr>
        <w:pStyle w:val="MTDisplayEquation"/>
      </w:pPr>
      <w:r w:rsidRPr="00BC0BF8">
        <w:tab/>
      </w:r>
      <w:r w:rsidRPr="00BC0BF8">
        <w:rPr>
          <w:position w:val="-72"/>
        </w:rPr>
        <w:object w:dxaOrig="3260" w:dyaOrig="1560" w14:anchorId="60FC029C">
          <v:shape id="_x0000_i1055" type="#_x0000_t75" style="width:162.4pt;height:78.7pt" o:ole="">
            <v:imagedata r:id="rId69" o:title=""/>
          </v:shape>
          <o:OLEObject Type="Embed" ProgID="Equation.DSMT4" ShapeID="_x0000_i1055" DrawAspect="Content" ObjectID="_1610044557" r:id="rId70"/>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2</w:instrText>
      </w:r>
      <w:r w:rsidR="002E2A13">
        <w:rPr>
          <w:noProof/>
        </w:rPr>
        <w:fldChar w:fldCharType="end"/>
      </w:r>
      <w:r w:rsidRPr="00BC0BF8">
        <w:instrText>)</w:instrText>
      </w:r>
      <w:r w:rsidRPr="00BC0BF8">
        <w:fldChar w:fldCharType="end"/>
      </w:r>
    </w:p>
    <w:p w14:paraId="2BA97AF6" w14:textId="1F2C0AAA" w:rsidR="00534B46" w:rsidRPr="00BC0BF8" w:rsidRDefault="00534B46" w:rsidP="00534B46">
      <w:pPr>
        <w:pStyle w:val="Paragraph"/>
      </w:pPr>
      <w:r w:rsidRPr="00BC0BF8">
        <w:t xml:space="preserve">where </w:t>
      </w:r>
      <w:r w:rsidRPr="00BC0BF8">
        <w:rPr>
          <w:i/>
        </w:rPr>
        <w:t>Q</w:t>
      </w:r>
      <w:r w:rsidRPr="00BC0BF8">
        <w:t xml:space="preserve"> is the </w:t>
      </w:r>
      <w:r w:rsidR="0081427B" w:rsidRPr="00BC0BF8">
        <w:rPr>
          <w:lang w:eastAsia="zh-CN"/>
        </w:rPr>
        <w:t>temporal</w:t>
      </w:r>
      <w:r w:rsidRPr="00BC0BF8">
        <w:t xml:space="preserve"> length and </w:t>
      </w:r>
      <w:r w:rsidRPr="00BC0BF8">
        <w:rPr>
          <w:i/>
        </w:rPr>
        <w:t>P</w:t>
      </w:r>
      <w:r w:rsidRPr="00BC0BF8">
        <w:t xml:space="preserve"> is the </w:t>
      </w:r>
      <w:r w:rsidR="0081427B" w:rsidRPr="00BC0BF8">
        <w:rPr>
          <w:lang w:eastAsia="zh-CN"/>
        </w:rPr>
        <w:t>spatial length</w:t>
      </w:r>
      <w:r w:rsidRPr="00BC0BF8">
        <w:t xml:space="preserve">. The constructed </w:t>
      </w:r>
      <w:r w:rsidRPr="00BC0BF8">
        <w:rPr>
          <w:noProof/>
        </w:rPr>
        <w:t>spatio-temporal</w:t>
      </w:r>
      <w:r w:rsidRPr="00BC0BF8">
        <w:t xml:space="preserve"> traffic data matrix is used as the input data of the model, and the predicted traffic flow of the predicted road section is its output.</w:t>
      </w:r>
    </w:p>
    <w:p w14:paraId="701C1066" w14:textId="64D8C2AD" w:rsidR="00B82BD6"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B82BD6" w:rsidRPr="00BC0BF8">
        <w:rPr>
          <w:rFonts w:cs="Times New Roman"/>
        </w:rPr>
        <w:t>.</w:t>
      </w:r>
      <w:r w:rsidRPr="00BC0BF8">
        <w:rPr>
          <w:rFonts w:cs="Times New Roman"/>
          <w:lang w:eastAsia="zh-CN"/>
        </w:rPr>
        <w:t>2</w:t>
      </w:r>
      <w:r w:rsidR="00B82BD6" w:rsidRPr="00BC0BF8">
        <w:rPr>
          <w:rFonts w:cs="Times New Roman"/>
        </w:rPr>
        <w:t xml:space="preserve"> CNN </w:t>
      </w:r>
      <w:del w:id="125" w:author="Microsoft" w:date="2019-01-26T20:56:00Z">
        <w:r w:rsidR="00B82BD6" w:rsidRPr="00BC0BF8" w:rsidDel="00AB5B19">
          <w:rPr>
            <w:rFonts w:cs="Times New Roman" w:hint="eastAsia"/>
            <w:lang w:eastAsia="zh-CN"/>
          </w:rPr>
          <w:delText>C</w:delText>
        </w:r>
      </w:del>
      <w:ins w:id="126" w:author="Microsoft" w:date="2019-01-26T20:56:00Z">
        <w:r w:rsidR="00AB5B19">
          <w:rPr>
            <w:rFonts w:cs="Times New Roman" w:hint="eastAsia"/>
            <w:lang w:eastAsia="zh-CN"/>
          </w:rPr>
          <w:t>c</w:t>
        </w:r>
      </w:ins>
      <w:r w:rsidR="00B82BD6" w:rsidRPr="00BC0BF8">
        <w:rPr>
          <w:rFonts w:cs="Times New Roman"/>
        </w:rPr>
        <w:t>haracteristics</w:t>
      </w:r>
    </w:p>
    <w:p w14:paraId="7FAE05B2" w14:textId="1D14DB0F" w:rsidR="00CD3AF6" w:rsidRPr="00BC0BF8" w:rsidRDefault="000A28B4" w:rsidP="00C42A7D">
      <w:pPr>
        <w:pStyle w:val="Paragraph"/>
      </w:pPr>
      <w:r w:rsidRPr="00BC0BF8">
        <w:t xml:space="preserve">The convolutional layer is the most important computational layer unique to the </w:t>
      </w:r>
      <w:r w:rsidR="00905476" w:rsidRPr="00BC0BF8">
        <w:t>CNN</w:t>
      </w:r>
      <w:r w:rsidRPr="00BC0BF8">
        <w:t xml:space="preserve">. The computational process in the convolutional layer is accomplished by the convolution operation of the convolution kernel. </w:t>
      </w:r>
      <w:r w:rsidR="00CD3AF6" w:rsidRPr="00BC0BF8">
        <w:t xml:space="preserve">Before concretely discussing the implementation of </w:t>
      </w:r>
      <w:r w:rsidR="00905476" w:rsidRPr="00BC0BF8">
        <w:t xml:space="preserve">the </w:t>
      </w:r>
      <w:r w:rsidR="00CD3AF6" w:rsidRPr="00BC0BF8">
        <w:t>convolution</w:t>
      </w:r>
      <w:r w:rsidR="00905476" w:rsidRPr="00BC0BF8">
        <w:t>al</w:t>
      </w:r>
      <w:r w:rsidR="00CD3AF6" w:rsidRPr="00BC0BF8">
        <w:t xml:space="preserve"> layer, it should be clear that </w:t>
      </w:r>
      <w:r w:rsidRPr="00BC0BF8">
        <w:t>the output of each neuron is affected by the activation function</w:t>
      </w:r>
      <w:r w:rsidR="00CD3AF6" w:rsidRPr="00BC0BF8">
        <w:t xml:space="preserve">. The activation function plays </w:t>
      </w:r>
      <w:r w:rsidR="00905476" w:rsidRPr="00BC0BF8">
        <w:t xml:space="preserve">the </w:t>
      </w:r>
      <w:r w:rsidR="00CD3AF6" w:rsidRPr="00BC0BF8">
        <w:t xml:space="preserve">role of nonlinear mapping in multi-layer neural networks. In the context of flow prediction, it means </w:t>
      </w:r>
      <w:r w:rsidR="00EE1F8E" w:rsidRPr="00BC0BF8">
        <w:t xml:space="preserve">that </w:t>
      </w:r>
      <w:r w:rsidR="00905476" w:rsidRPr="00BC0BF8">
        <w:t xml:space="preserve">the </w:t>
      </w:r>
      <w:r w:rsidR="00CD3AF6" w:rsidRPr="00BC0BF8">
        <w:t xml:space="preserve">activation function enables CNN to handle </w:t>
      </w:r>
      <w:r w:rsidR="00905476" w:rsidRPr="00BC0BF8">
        <w:t xml:space="preserve">the </w:t>
      </w:r>
      <w:r w:rsidR="00CD3AF6" w:rsidRPr="00BC0BF8">
        <w:t xml:space="preserve">mapping of input and </w:t>
      </w:r>
      <w:r w:rsidR="00CD3AF6" w:rsidRPr="00BC0BF8">
        <w:lastRenderedPageBreak/>
        <w:t xml:space="preserve">output traffic flow relationships. In this study, the </w:t>
      </w:r>
      <w:proofErr w:type="spellStart"/>
      <w:r w:rsidR="00CD3AF6" w:rsidRPr="00BC0BF8">
        <w:t>ReLu</w:t>
      </w:r>
      <w:proofErr w:type="spellEnd"/>
      <w:r w:rsidR="00CD3AF6" w:rsidRPr="00BC0BF8">
        <w:t xml:space="preserve"> function is applied as</w:t>
      </w:r>
      <w:r w:rsidR="00905476" w:rsidRPr="00BC0BF8">
        <w:t xml:space="preserve"> the</w:t>
      </w:r>
      <w:r w:rsidR="00CD3AF6" w:rsidRPr="00BC0BF8">
        <w:t xml:space="preserve"> activation function</w:t>
      </w:r>
      <w:r w:rsidRPr="00BC0BF8">
        <w:t>.</w:t>
      </w:r>
    </w:p>
    <w:p w14:paraId="521D8C8D" w14:textId="77777777" w:rsidR="00CD3AF6" w:rsidRPr="00BC0BF8" w:rsidRDefault="00D71990" w:rsidP="00D71990">
      <w:pPr>
        <w:pStyle w:val="MTDisplayEquation"/>
      </w:pPr>
      <w:r w:rsidRPr="00BC0BF8">
        <w:tab/>
      </w:r>
      <w:r w:rsidRPr="00BC0BF8">
        <w:rPr>
          <w:position w:val="-30"/>
        </w:rPr>
        <w:object w:dxaOrig="2079" w:dyaOrig="720" w14:anchorId="4234D147">
          <v:shape id="_x0000_i1056" type="#_x0000_t75" style="width:103pt;height:36.85pt" o:ole="">
            <v:imagedata r:id="rId71" o:title=""/>
          </v:shape>
          <o:OLEObject Type="Embed" ProgID="Equation.DSMT4" ShapeID="_x0000_i1056" DrawAspect="Content" ObjectID="_1610044558" r:id="rId7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3</w:instrText>
      </w:r>
      <w:r w:rsidR="002E2A13">
        <w:rPr>
          <w:noProof/>
        </w:rPr>
        <w:fldChar w:fldCharType="end"/>
      </w:r>
      <w:r w:rsidRPr="00BC0BF8">
        <w:instrText>)</w:instrText>
      </w:r>
      <w:r w:rsidR="002453A2" w:rsidRPr="00BC0BF8">
        <w:fldChar w:fldCharType="end"/>
      </w:r>
    </w:p>
    <w:p w14:paraId="52A5E60C" w14:textId="77777777" w:rsidR="00285BC5" w:rsidRPr="00BC0BF8" w:rsidRDefault="000A28B4" w:rsidP="00C42A7D">
      <w:pPr>
        <w:pStyle w:val="Newparagraph"/>
      </w:pPr>
      <w:r w:rsidRPr="00BC0BF8">
        <w:t>In the process of convolution, w</w:t>
      </w:r>
      <w:r w:rsidR="00FA6A43" w:rsidRPr="00BC0BF8">
        <w:t xml:space="preserve">hen one convolution kernel </w:t>
      </w:r>
      <w:r w:rsidR="00136E41" w:rsidRPr="00BC0BF8">
        <w:rPr>
          <w:position w:val="-12"/>
        </w:rPr>
        <w:object w:dxaOrig="620" w:dyaOrig="380" w14:anchorId="7F4D7472">
          <v:shape id="_x0000_i1057" type="#_x0000_t75" style="width:30.15pt;height:20.1pt" o:ole="">
            <v:imagedata r:id="rId73" o:title=""/>
          </v:shape>
          <o:OLEObject Type="Embed" ProgID="Equation.DSMT4" ShapeID="_x0000_i1057" DrawAspect="Content" ObjectID="_1610044559" r:id="rId74"/>
        </w:object>
      </w:r>
      <w:r w:rsidR="00FA6A43" w:rsidRPr="00BC0BF8">
        <w:t xml:space="preserve"> is applied to the input, the output calculation process</w:t>
      </w:r>
      <w:r w:rsidR="0079054B" w:rsidRPr="00BC0BF8">
        <w:t xml:space="preserve"> </w:t>
      </w:r>
      <w:r w:rsidR="00FA6A43" w:rsidRPr="00BC0BF8">
        <w:t>can be formulated as:</w:t>
      </w:r>
    </w:p>
    <w:p w14:paraId="4177389F" w14:textId="77777777" w:rsidR="00FA6A43" w:rsidRPr="00BC0BF8" w:rsidRDefault="00FA6A43" w:rsidP="00FA6A43">
      <w:pPr>
        <w:pStyle w:val="MTDisplayEquation"/>
      </w:pPr>
      <w:r w:rsidRPr="00BC0BF8">
        <w:tab/>
      </w:r>
      <w:r w:rsidR="00FE6E31" w:rsidRPr="00BC0BF8">
        <w:rPr>
          <w:position w:val="-28"/>
        </w:rPr>
        <w:object w:dxaOrig="4180" w:dyaOrig="680" w14:anchorId="59792995">
          <v:shape id="_x0000_i1058" type="#_x0000_t75" style="width:210.15pt;height:36.85pt" o:ole="">
            <v:imagedata r:id="rId75" o:title=""/>
          </v:shape>
          <o:OLEObject Type="Embed" ProgID="Equation.DSMT4" ShapeID="_x0000_i1058" DrawAspect="Content" ObjectID="_1610044560" r:id="rId76"/>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4</w:instrText>
      </w:r>
      <w:r w:rsidR="002E2A13">
        <w:rPr>
          <w:noProof/>
        </w:rPr>
        <w:fldChar w:fldCharType="end"/>
      </w:r>
      <w:r w:rsidRPr="00BC0BF8">
        <w:instrText>)</w:instrText>
      </w:r>
      <w:r w:rsidR="002453A2" w:rsidRPr="00BC0BF8">
        <w:fldChar w:fldCharType="end"/>
      </w:r>
    </w:p>
    <w:p w14:paraId="15C3F292" w14:textId="73397E3D" w:rsidR="00285BC5" w:rsidRPr="00BC0BF8" w:rsidRDefault="00905476" w:rsidP="00C42A7D">
      <w:pPr>
        <w:pStyle w:val="Newparagraph"/>
      </w:pPr>
      <w:r w:rsidRPr="00BC0BF8">
        <w:t>The p</w:t>
      </w:r>
      <w:r w:rsidR="00FA6A43" w:rsidRPr="00BC0BF8">
        <w:t>ooling layer is designed for data down</w:t>
      </w:r>
      <w:r w:rsidR="00136E41" w:rsidRPr="00BC0BF8">
        <w:t>-</w:t>
      </w:r>
      <w:r w:rsidR="00FA6A43" w:rsidRPr="00BC0BF8">
        <w:t xml:space="preserve">sampling, which not only reduces the number of model parameters, but also extracts the most prominent </w:t>
      </w:r>
      <w:r w:rsidR="00FA6A43" w:rsidRPr="00BC0BF8">
        <w:rPr>
          <w:noProof/>
        </w:rPr>
        <w:t>spati</w:t>
      </w:r>
      <w:r w:rsidRPr="00BC0BF8">
        <w:rPr>
          <w:noProof/>
        </w:rPr>
        <w:t>o</w:t>
      </w:r>
      <w:r w:rsidR="00F65816" w:rsidRPr="00BC0BF8">
        <w:rPr>
          <w:noProof/>
        </w:rPr>
        <w:t>-</w:t>
      </w:r>
      <w:r w:rsidR="00FA6A43" w:rsidRPr="00BC0BF8">
        <w:rPr>
          <w:noProof/>
        </w:rPr>
        <w:t>temporal</w:t>
      </w:r>
      <w:r w:rsidR="00FA6A43" w:rsidRPr="00BC0BF8">
        <w:t xml:space="preserve"> features from </w:t>
      </w:r>
      <w:r w:rsidRPr="00BC0BF8">
        <w:t xml:space="preserve">the </w:t>
      </w:r>
      <w:r w:rsidR="00FA6A43" w:rsidRPr="00BC0BF8">
        <w:t>convolution</w:t>
      </w:r>
      <w:r w:rsidRPr="00BC0BF8">
        <w:t>al</w:t>
      </w:r>
      <w:r w:rsidR="00FA6A43" w:rsidRPr="00BC0BF8">
        <w:t xml:space="preserve"> layer through the maximum operation.</w:t>
      </w:r>
      <w:r w:rsidR="00002E87" w:rsidRPr="00BC0BF8">
        <w:t xml:space="preserve"> </w:t>
      </w:r>
      <w:r w:rsidR="00E329DD" w:rsidRPr="00BC0BF8">
        <w:t>The pooling operation in this study uses a 2</w:t>
      </w:r>
      <w:r w:rsidRPr="00BC0BF8">
        <w:t xml:space="preserve"> × </w:t>
      </w:r>
      <w:r w:rsidR="00E329DD" w:rsidRPr="00BC0BF8">
        <w:t>2 pooling window, which means that the largest</w:t>
      </w:r>
      <w:r w:rsidR="00EE1F8E" w:rsidRPr="00BC0BF8">
        <w:t xml:space="preserve"> one</w:t>
      </w:r>
      <w:r w:rsidR="00E329DD" w:rsidRPr="00BC0BF8">
        <w:t xml:space="preserve"> of four values is selected. The formula</w:t>
      </w:r>
      <w:r w:rsidR="00071BFC" w:rsidRPr="00BC0BF8">
        <w:t xml:space="preserve"> is</w:t>
      </w:r>
      <w:r w:rsidR="00E329DD" w:rsidRPr="00BC0BF8">
        <w:t xml:space="preserve"> given below:</w:t>
      </w:r>
    </w:p>
    <w:p w14:paraId="193D9778" w14:textId="77777777" w:rsidR="00E329DD" w:rsidRPr="00BC0BF8" w:rsidRDefault="00E329DD" w:rsidP="00E329DD">
      <w:pPr>
        <w:pStyle w:val="MTDisplayEquation"/>
      </w:pPr>
      <w:r w:rsidRPr="00BC0BF8">
        <w:tab/>
      </w:r>
      <w:r w:rsidRPr="00BC0BF8">
        <w:rPr>
          <w:position w:val="-20"/>
        </w:rPr>
        <w:object w:dxaOrig="3780" w:dyaOrig="520" w14:anchorId="183D0FD3">
          <v:shape id="_x0000_i1059" type="#_x0000_t75" style="width:192.55pt;height:26.8pt" o:ole="">
            <v:imagedata r:id="rId77" o:title=""/>
          </v:shape>
          <o:OLEObject Type="Embed" ProgID="Equation.DSMT4" ShapeID="_x0000_i1059" DrawAspect="Content" ObjectID="_1610044561" r:id="rId78"/>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5</w:instrText>
      </w:r>
      <w:r w:rsidR="002E2A13">
        <w:rPr>
          <w:noProof/>
        </w:rPr>
        <w:fldChar w:fldCharType="end"/>
      </w:r>
      <w:r w:rsidRPr="00BC0BF8">
        <w:instrText>)</w:instrText>
      </w:r>
      <w:r w:rsidR="002453A2" w:rsidRPr="00BC0BF8">
        <w:fldChar w:fldCharType="end"/>
      </w:r>
    </w:p>
    <w:p w14:paraId="6AE8948F" w14:textId="28A7AF07" w:rsidR="00285BC5" w:rsidRPr="00BC0BF8" w:rsidRDefault="00876687" w:rsidP="00C42A7D">
      <w:pPr>
        <w:pStyle w:val="Newparagraph"/>
      </w:pPr>
      <w:r w:rsidRPr="00BC0BF8">
        <w:t xml:space="preserve">There are five main parts of </w:t>
      </w:r>
      <w:r w:rsidR="00905476" w:rsidRPr="00BC0BF8">
        <w:t xml:space="preserve">a </w:t>
      </w:r>
      <w:r w:rsidRPr="00BC0BF8">
        <w:t xml:space="preserve">CNN structure in transportation: </w:t>
      </w:r>
      <w:r w:rsidR="00905476" w:rsidRPr="00BC0BF8">
        <w:t xml:space="preserve">the </w:t>
      </w:r>
      <w:r w:rsidRPr="00BC0BF8">
        <w:t>input layer, convolution layer, pool layer, full connection layer</w:t>
      </w:r>
      <w:r w:rsidR="00905476" w:rsidRPr="00BC0BF8">
        <w:t>,</w:t>
      </w:r>
      <w:r w:rsidRPr="00BC0BF8">
        <w:t xml:space="preserve"> and </w:t>
      </w:r>
      <w:r w:rsidRPr="00BC0BF8">
        <w:rPr>
          <w:noProof/>
        </w:rPr>
        <w:t>output</w:t>
      </w:r>
      <w:r w:rsidRPr="00BC0BF8">
        <w:t xml:space="preserve"> layer</w:t>
      </w:r>
      <w:r w:rsidR="004227E5" w:rsidRPr="00BC0BF8">
        <w:t xml:space="preserve">. The following will introduce the entire process in mathematical </w:t>
      </w:r>
      <w:r w:rsidR="00905476" w:rsidRPr="00BC0BF8">
        <w:t>terms</w:t>
      </w:r>
      <w:r w:rsidR="004227E5" w:rsidRPr="00BC0BF8">
        <w:t xml:space="preserve">. </w:t>
      </w:r>
    </w:p>
    <w:p w14:paraId="7798141A" w14:textId="0754BAD6" w:rsidR="004227E5" w:rsidRPr="00BC0BF8" w:rsidRDefault="00136E41" w:rsidP="00C42A7D">
      <w:pPr>
        <w:pStyle w:val="Newparagraph"/>
      </w:pPr>
      <w:r w:rsidRPr="00BC0BF8">
        <w:t xml:space="preserve">The input </w:t>
      </w:r>
      <w:r w:rsidR="003520AE" w:rsidRPr="00BC0BF8">
        <w:t xml:space="preserve">layer </w:t>
      </w:r>
      <w:r w:rsidR="00BE099E" w:rsidRPr="00BC0BF8">
        <w:t>before</w:t>
      </w:r>
      <w:r w:rsidRPr="00BC0BF8">
        <w:t xml:space="preserve"> the convolution layer and the pooled layer is the traffic flow data, which is a two-dimensional matrix generated by spatiotemporal analysis</w:t>
      </w:r>
      <w:r w:rsidR="003520AE" w:rsidRPr="00BC0BF8">
        <w:t xml:space="preserve"> and STFSA</w:t>
      </w:r>
      <w:r w:rsidRPr="00BC0BF8">
        <w:t>. The size of the convolution kernel is m</w:t>
      </w:r>
      <w:r w:rsidR="00905476" w:rsidRPr="00BC0BF8">
        <w:t xml:space="preserve"> × </w:t>
      </w:r>
      <w:r w:rsidRPr="00BC0BF8">
        <w:t>n, and the size of the pooling window is p</w:t>
      </w:r>
      <w:r w:rsidR="00905476" w:rsidRPr="00BC0BF8">
        <w:t xml:space="preserve"> </w:t>
      </w:r>
      <w:r w:rsidR="000C794D" w:rsidRPr="00BC0BF8">
        <w:t>×</w:t>
      </w:r>
      <w:r w:rsidR="00CD6534" w:rsidRPr="00BC0BF8">
        <w:t xml:space="preserve"> </w:t>
      </w:r>
      <w:r w:rsidRPr="00BC0BF8">
        <w:t>q.</w:t>
      </w:r>
    </w:p>
    <w:p w14:paraId="204827DA" w14:textId="77777777" w:rsidR="00136E41" w:rsidRPr="00BC0BF8" w:rsidRDefault="00136E41" w:rsidP="00136E41">
      <w:pPr>
        <w:pStyle w:val="MTDisplayEquation"/>
      </w:pPr>
      <w:r w:rsidRPr="00BC0BF8">
        <w:tab/>
      </w:r>
      <w:r w:rsidR="00853A5D" w:rsidRPr="00BC0BF8">
        <w:rPr>
          <w:position w:val="-54"/>
        </w:rPr>
        <w:object w:dxaOrig="4740" w:dyaOrig="1200" w14:anchorId="7994CB32">
          <v:shape id="_x0000_i1060" type="#_x0000_t75" style="width:236.95pt;height:61.95pt" o:ole="">
            <v:imagedata r:id="rId79" o:title=""/>
          </v:shape>
          <o:OLEObject Type="Embed" ProgID="Equation.DSMT4" ShapeID="_x0000_i1060" DrawAspect="Content" ObjectID="_1610044562" r:id="rId80"/>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6</w:instrText>
      </w:r>
      <w:r w:rsidR="002E2A13">
        <w:rPr>
          <w:noProof/>
        </w:rPr>
        <w:fldChar w:fldCharType="end"/>
      </w:r>
      <w:r w:rsidRPr="00BC0BF8">
        <w:instrText>)</w:instrText>
      </w:r>
      <w:r w:rsidR="002453A2" w:rsidRPr="00BC0BF8">
        <w:fldChar w:fldCharType="end"/>
      </w:r>
    </w:p>
    <w:p w14:paraId="0B2D9A29" w14:textId="77777777" w:rsidR="00136E41" w:rsidRPr="00BC0BF8" w:rsidRDefault="00136E41" w:rsidP="00136E41">
      <w:pPr>
        <w:pStyle w:val="MTDisplayEquation"/>
      </w:pPr>
      <w:r w:rsidRPr="00BC0BF8">
        <w:lastRenderedPageBreak/>
        <w:tab/>
      </w:r>
      <w:r w:rsidR="00C6270A" w:rsidRPr="00BC0BF8">
        <w:rPr>
          <w:position w:val="-22"/>
        </w:rPr>
        <w:object w:dxaOrig="3739" w:dyaOrig="560" w14:anchorId="5C442A2F">
          <v:shape id="_x0000_i1061" type="#_x0000_t75" style="width:189.2pt;height:29.3pt" o:ole="">
            <v:imagedata r:id="rId81" o:title=""/>
          </v:shape>
          <o:OLEObject Type="Embed" ProgID="Equation.DSMT4" ShapeID="_x0000_i1061" DrawAspect="Content" ObjectID="_1610044563" r:id="rId8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7</w:instrText>
      </w:r>
      <w:r w:rsidR="002E2A13">
        <w:rPr>
          <w:noProof/>
        </w:rPr>
        <w:fldChar w:fldCharType="end"/>
      </w:r>
      <w:r w:rsidRPr="00BC0BF8">
        <w:instrText>)</w:instrText>
      </w:r>
      <w:r w:rsidR="002453A2" w:rsidRPr="00BC0BF8">
        <w:fldChar w:fldCharType="end"/>
      </w:r>
    </w:p>
    <w:p w14:paraId="6F7FC0B4" w14:textId="7DACB4A4" w:rsidR="00136E41" w:rsidRPr="00BC0BF8" w:rsidRDefault="00982839" w:rsidP="00C42A7D">
      <w:pPr>
        <w:pStyle w:val="Newparagraph"/>
      </w:pPr>
      <w:r w:rsidRPr="00BC0BF8">
        <w:t>The above formulas describe the operation of convolution layer and pooling layer</w:t>
      </w:r>
      <w:r w:rsidR="00907F90" w:rsidRPr="00BC0BF8">
        <w:t xml:space="preserve">, </w:t>
      </w:r>
      <w:r w:rsidR="007B7DEF" w:rsidRPr="00BC0BF8">
        <w:t>t</w:t>
      </w:r>
      <w:r w:rsidR="00136E41" w:rsidRPr="00BC0BF8">
        <w:t xml:space="preserve">he input of the convolution layer and the pooling layer is a three-dimensional matrix, where </w:t>
      </w:r>
      <w:r w:rsidR="007B7DEF" w:rsidRPr="00BC0BF8">
        <w:rPr>
          <w:position w:val="-12"/>
        </w:rPr>
        <w:object w:dxaOrig="220" w:dyaOrig="360" w14:anchorId="3E133201">
          <v:shape id="_x0000_i1062" type="#_x0000_t75" style="width:10.05pt;height:20.1pt" o:ole="">
            <v:imagedata r:id="rId83" o:title=""/>
          </v:shape>
          <o:OLEObject Type="Embed" ProgID="Equation.DSMT4" ShapeID="_x0000_i1062" DrawAspect="Content" ObjectID="_1610044564" r:id="rId84"/>
        </w:object>
      </w:r>
      <w:r w:rsidR="00BC5710" w:rsidRPr="00BC0BF8">
        <w:rPr>
          <w:lang w:eastAsia="zh-CN"/>
        </w:rPr>
        <w:t xml:space="preserve"> </w:t>
      </w:r>
      <w:r w:rsidR="00136E41" w:rsidRPr="00BC0BF8">
        <w:t>represents the number of convolution kernels contained in the</w:t>
      </w:r>
      <w:r w:rsidR="00905476" w:rsidRPr="00BC0BF8">
        <w:t xml:space="preserve"> </w:t>
      </w:r>
      <w:r w:rsidR="00905476" w:rsidRPr="00BC0BF8">
        <w:rPr>
          <w:i/>
        </w:rPr>
        <w:t>l</w:t>
      </w:r>
      <w:r w:rsidR="00905476" w:rsidRPr="00BC0BF8">
        <w:rPr>
          <w:vertAlign w:val="superscript"/>
        </w:rPr>
        <w:t>th</w:t>
      </w:r>
      <w:r w:rsidR="007B7DEF" w:rsidRPr="00BC0BF8">
        <w:t xml:space="preserve"> convolution layer,</w:t>
      </w:r>
      <w:r w:rsidR="00905476" w:rsidRPr="00BC0BF8">
        <w:t xml:space="preserve"> and</w:t>
      </w:r>
      <w:r w:rsidR="007B7DEF" w:rsidRPr="00BC0BF8">
        <w:t xml:space="preserve"> </w:t>
      </w:r>
      <w:r w:rsidR="007B7DEF" w:rsidRPr="00BC0BF8">
        <w:rPr>
          <w:position w:val="-12"/>
        </w:rPr>
        <w:object w:dxaOrig="220" w:dyaOrig="360" w14:anchorId="11E4146C">
          <v:shape id="_x0000_i1063" type="#_x0000_t75" style="width:10.05pt;height:20.1pt" o:ole="">
            <v:imagedata r:id="rId83" o:title=""/>
          </v:shape>
          <o:OLEObject Type="Embed" ProgID="Equation.DSMT4" ShapeID="_x0000_i1063" DrawAspect="Content" ObjectID="_1610044565" r:id="rId85"/>
        </w:object>
      </w:r>
      <w:r w:rsidR="007B7DEF" w:rsidRPr="00BC0BF8">
        <w:t xml:space="preserve"> is equal to 1 for the first convolution layer.</w:t>
      </w:r>
    </w:p>
    <w:p w14:paraId="1310A0DF" w14:textId="39735F89" w:rsidR="00136E41" w:rsidRPr="00BC0BF8" w:rsidRDefault="00136E41" w:rsidP="00C42A7D">
      <w:pPr>
        <w:pStyle w:val="Newparagraph"/>
      </w:pPr>
      <w:r w:rsidRPr="00BC0BF8">
        <w:t>The full</w:t>
      </w:r>
      <w:r w:rsidR="00CB5828" w:rsidRPr="00BC0BF8">
        <w:t>y-</w:t>
      </w:r>
      <w:r w:rsidRPr="00BC0BF8">
        <w:t>connect</w:t>
      </w:r>
      <w:r w:rsidR="00CB5828" w:rsidRPr="00BC0BF8">
        <w:t>ed</w:t>
      </w:r>
      <w:r w:rsidRPr="00BC0BF8">
        <w:t xml:space="preserve"> layer of the </w:t>
      </w:r>
      <w:r w:rsidR="00905476" w:rsidRPr="00BC0BF8">
        <w:t>CNN</w:t>
      </w:r>
      <w:r w:rsidRPr="00BC0BF8">
        <w:t xml:space="preserve"> is similar to </w:t>
      </w:r>
      <w:r w:rsidR="00905476" w:rsidRPr="00BC0BF8">
        <w:t>that in an ANN</w:t>
      </w:r>
      <w:r w:rsidRPr="00BC0BF8">
        <w:t xml:space="preserve"> in that each neuron</w:t>
      </w:r>
      <w:r w:rsidR="00002E87" w:rsidRPr="00BC0BF8">
        <w:t xml:space="preserve"> </w:t>
      </w:r>
      <w:r w:rsidRPr="00BC0BF8">
        <w:t>is connected to all the neurons in the last layer.</w:t>
      </w:r>
      <w:r w:rsidR="00002E87" w:rsidRPr="00BC0BF8">
        <w:t xml:space="preserve"> </w:t>
      </w:r>
      <w:r w:rsidRPr="00BC0BF8">
        <w:t>The full</w:t>
      </w:r>
      <w:r w:rsidR="00905476" w:rsidRPr="00BC0BF8">
        <w:t>y-</w:t>
      </w:r>
      <w:r w:rsidRPr="00BC0BF8">
        <w:t>connected layer establishes a functional relationship between the extracted features and the output, which is a process of making prediction</w:t>
      </w:r>
      <w:r w:rsidR="00905476" w:rsidRPr="00BC0BF8">
        <w:t>s</w:t>
      </w:r>
      <w:r w:rsidRPr="00BC0BF8">
        <w:t xml:space="preserve"> using the extracted features. The activation function </w:t>
      </w:r>
      <w:r w:rsidR="00CB5828" w:rsidRPr="00BC0BF8">
        <w:t xml:space="preserve">of </w:t>
      </w:r>
      <w:r w:rsidR="00905476" w:rsidRPr="00BC0BF8">
        <w:t xml:space="preserve">the </w:t>
      </w:r>
      <w:r w:rsidR="00CB5828" w:rsidRPr="00BC0BF8">
        <w:t xml:space="preserve">fully-connected layer </w:t>
      </w:r>
      <w:r w:rsidRPr="00BC0BF8">
        <w:t xml:space="preserve">is </w:t>
      </w:r>
      <w:proofErr w:type="spellStart"/>
      <w:r w:rsidRPr="00BC0BF8">
        <w:t>ReLU</w:t>
      </w:r>
      <w:proofErr w:type="spellEnd"/>
      <w:r w:rsidRPr="00BC0BF8">
        <w:t>. The data output by the convolutional and pooling layer</w:t>
      </w:r>
      <w:r w:rsidR="00905476" w:rsidRPr="00BC0BF8">
        <w:t>s</w:t>
      </w:r>
      <w:r w:rsidR="009133DE" w:rsidRPr="00BC0BF8">
        <w:t xml:space="preserve"> contain the final and most significant features of the input data.</w:t>
      </w:r>
      <w:r w:rsidR="00002E87" w:rsidRPr="00BC0BF8">
        <w:t xml:space="preserve"> </w:t>
      </w:r>
      <w:r w:rsidR="009133DE" w:rsidRPr="00BC0BF8">
        <w:t>Before entering the fully</w:t>
      </w:r>
      <w:r w:rsidR="00905476" w:rsidRPr="00BC0BF8">
        <w:t>-</w:t>
      </w:r>
      <w:r w:rsidR="009133DE" w:rsidRPr="00BC0BF8">
        <w:t xml:space="preserve">connected layer, </w:t>
      </w:r>
      <w:r w:rsidR="00DF099F" w:rsidRPr="00BC0BF8">
        <w:t xml:space="preserve">it </w:t>
      </w:r>
      <w:r w:rsidR="009133DE" w:rsidRPr="00BC0BF8">
        <w:t>should be</w:t>
      </w:r>
      <w:r w:rsidRPr="00BC0BF8">
        <w:t xml:space="preserve"> converted </w:t>
      </w:r>
      <w:r w:rsidR="009133DE" w:rsidRPr="00BC0BF8">
        <w:t>in</w:t>
      </w:r>
      <w:r w:rsidRPr="00BC0BF8">
        <w:t>to a one-dimensional vector form suitable for full</w:t>
      </w:r>
      <w:r w:rsidR="00905476" w:rsidRPr="00BC0BF8">
        <w:t>y</w:t>
      </w:r>
      <w:r w:rsidRPr="00BC0BF8">
        <w:t>-connect</w:t>
      </w:r>
      <w:r w:rsidR="00905476" w:rsidRPr="00BC0BF8">
        <w:t>ed</w:t>
      </w:r>
      <w:r w:rsidRPr="00BC0BF8">
        <w:t xml:space="preserve"> layer processing.</w:t>
      </w:r>
    </w:p>
    <w:p w14:paraId="7FF838A4" w14:textId="77777777" w:rsidR="0081780A" w:rsidRPr="00BC0BF8" w:rsidRDefault="0081780A" w:rsidP="00A558AF">
      <w:pPr>
        <w:pStyle w:val="MTDisplayEquation"/>
      </w:pPr>
      <w:r w:rsidRPr="00BC0BF8">
        <w:tab/>
      </w:r>
      <w:r w:rsidR="00907F90" w:rsidRPr="00BC0BF8">
        <w:rPr>
          <w:position w:val="-18"/>
        </w:rPr>
        <w:object w:dxaOrig="3780" w:dyaOrig="480" w14:anchorId="75F02C2E">
          <v:shape id="_x0000_i1064" type="#_x0000_t75" style="width:188.35pt;height:25.95pt" o:ole="">
            <v:imagedata r:id="rId86" o:title=""/>
          </v:shape>
          <o:OLEObject Type="Embed" ProgID="Equation.DSMT4" ShapeID="_x0000_i1064" DrawAspect="Content" ObjectID="_1610044566" r:id="rId8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8</w:instrText>
      </w:r>
      <w:r w:rsidR="002E2A13">
        <w:rPr>
          <w:noProof/>
        </w:rPr>
        <w:fldChar w:fldCharType="end"/>
      </w:r>
      <w:r w:rsidRPr="00BC0BF8">
        <w:instrText>)</w:instrText>
      </w:r>
      <w:r w:rsidR="002453A2" w:rsidRPr="00BC0BF8">
        <w:fldChar w:fldCharType="end"/>
      </w:r>
    </w:p>
    <w:p w14:paraId="70A1DD2B" w14:textId="16ED64CE" w:rsidR="00A558AF" w:rsidRPr="00BC0BF8" w:rsidRDefault="00A558AF" w:rsidP="00C42A7D">
      <w:pPr>
        <w:pStyle w:val="Newparagraph"/>
      </w:pPr>
      <w:r w:rsidRPr="00BC0BF8">
        <w:t xml:space="preserve">Finally, </w:t>
      </w:r>
      <w:r w:rsidR="00905476" w:rsidRPr="00BC0BF8">
        <w:t xml:space="preserve">a </w:t>
      </w:r>
      <w:r w:rsidRPr="00BC0BF8">
        <w:t>one-dimensional vector yields the model output through the calculation of the fully</w:t>
      </w:r>
      <w:r w:rsidR="00905476" w:rsidRPr="00BC0BF8">
        <w:t>-</w:t>
      </w:r>
      <w:r w:rsidRPr="00BC0BF8">
        <w:t>connected layer</w:t>
      </w:r>
      <w:r w:rsidR="00905476" w:rsidRPr="00BC0BF8">
        <w:t>:</w:t>
      </w:r>
    </w:p>
    <w:p w14:paraId="0CAEA28D" w14:textId="77777777" w:rsidR="00A558AF" w:rsidRPr="00BC0BF8" w:rsidRDefault="00A558AF" w:rsidP="00A558AF">
      <w:pPr>
        <w:pStyle w:val="MTDisplayEquation"/>
      </w:pPr>
      <w:r w:rsidRPr="00BC0BF8">
        <w:tab/>
      </w:r>
      <w:r w:rsidR="00AA2E7E" w:rsidRPr="00BC0BF8">
        <w:rPr>
          <w:position w:val="-18"/>
        </w:rPr>
        <w:object w:dxaOrig="4640" w:dyaOrig="480" w14:anchorId="19DBC7DA">
          <v:shape id="_x0000_i1065" type="#_x0000_t75" style="width:231.05pt;height:25.95pt" o:ole="">
            <v:imagedata r:id="rId88" o:title=""/>
          </v:shape>
          <o:OLEObject Type="Embed" ProgID="Equation.DSMT4" ShapeID="_x0000_i1065" DrawAspect="Content" ObjectID="_1610044567" r:id="rId8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9</w:instrText>
      </w:r>
      <w:r w:rsidR="002E2A13">
        <w:rPr>
          <w:noProof/>
        </w:rPr>
        <w:fldChar w:fldCharType="end"/>
      </w:r>
      <w:r w:rsidRPr="00BC0BF8">
        <w:instrText>)</w:instrText>
      </w:r>
      <w:r w:rsidR="002453A2" w:rsidRPr="00BC0BF8">
        <w:fldChar w:fldCharType="end"/>
      </w:r>
    </w:p>
    <w:p w14:paraId="229EAC4E" w14:textId="523A8C70" w:rsidR="00A558AF" w:rsidRPr="00BC0BF8" w:rsidRDefault="00905476" w:rsidP="00C42A7D">
      <w:pPr>
        <w:pStyle w:val="Paragraph"/>
      </w:pPr>
      <w:proofErr w:type="gramStart"/>
      <w:r w:rsidRPr="00BC0BF8">
        <w:t>w</w:t>
      </w:r>
      <w:r w:rsidR="00DF099F" w:rsidRPr="00BC0BF8">
        <w:t>here</w:t>
      </w:r>
      <w:proofErr w:type="gramEnd"/>
      <w:r w:rsidR="00DF099F" w:rsidRPr="00BC0BF8">
        <w:t xml:space="preserve"> </w:t>
      </w:r>
      <w:r w:rsidR="00A558AF" w:rsidRPr="00BC0BF8">
        <w:rPr>
          <w:position w:val="-10"/>
        </w:rPr>
        <w:object w:dxaOrig="220" w:dyaOrig="320" w14:anchorId="1F8EBE0E">
          <v:shape id="_x0000_i1066" type="#_x0000_t75" style="width:10.05pt;height:15.9pt" o:ole="">
            <v:imagedata r:id="rId90" o:title=""/>
          </v:shape>
          <o:OLEObject Type="Embed" ProgID="Equation.DSMT4" ShapeID="_x0000_i1066" DrawAspect="Content" ObjectID="_1610044568" r:id="rId91"/>
        </w:object>
      </w:r>
      <w:r w:rsidR="00A558AF" w:rsidRPr="00BC0BF8">
        <w:t>represents the output</w:t>
      </w:r>
      <w:r w:rsidR="001C1C4C" w:rsidRPr="00BC0BF8">
        <w:t xml:space="preserve"> layer</w:t>
      </w:r>
      <w:r w:rsidR="00A558AF" w:rsidRPr="00BC0BF8">
        <w:t xml:space="preserve"> of the whole model, </w:t>
      </w:r>
      <w:r w:rsidR="00DF099F" w:rsidRPr="00BC0BF8">
        <w:t xml:space="preserve">and </w:t>
      </w:r>
      <w:r w:rsidR="00A558AF" w:rsidRPr="00BC0BF8">
        <w:t>is the traffic flow at the predicted time.</w:t>
      </w:r>
    </w:p>
    <w:p w14:paraId="3C44DED7" w14:textId="2084C64A" w:rsidR="00120BAB"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120BAB" w:rsidRPr="00BC0BF8">
        <w:rPr>
          <w:rFonts w:cs="Times New Roman"/>
        </w:rPr>
        <w:t>.</w:t>
      </w:r>
      <w:r w:rsidRPr="00BC0BF8">
        <w:rPr>
          <w:rFonts w:cs="Times New Roman"/>
          <w:lang w:eastAsia="zh-CN"/>
        </w:rPr>
        <w:t xml:space="preserve">3 </w:t>
      </w:r>
      <w:r w:rsidR="001274F6" w:rsidRPr="00BC0BF8">
        <w:rPr>
          <w:rFonts w:cs="Times New Roman"/>
          <w:lang w:eastAsia="zh-CN"/>
        </w:rPr>
        <w:t>Determine t</w:t>
      </w:r>
      <w:r w:rsidR="00120BAB" w:rsidRPr="00BC0BF8">
        <w:rPr>
          <w:rFonts w:cs="Times New Roman"/>
        </w:rPr>
        <w:t xml:space="preserve">he </w:t>
      </w:r>
      <w:r w:rsidR="009C798C">
        <w:rPr>
          <w:rFonts w:cs="Times New Roman" w:hint="eastAsia"/>
          <w:lang w:eastAsia="zh-CN"/>
        </w:rPr>
        <w:t>l</w:t>
      </w:r>
      <w:r w:rsidR="00120BAB" w:rsidRPr="00BC0BF8">
        <w:rPr>
          <w:rFonts w:cs="Times New Roman"/>
        </w:rPr>
        <w:t xml:space="preserve">oss </w:t>
      </w:r>
      <w:r w:rsidR="009C798C">
        <w:rPr>
          <w:rFonts w:cs="Times New Roman" w:hint="eastAsia"/>
          <w:lang w:eastAsia="zh-CN"/>
        </w:rPr>
        <w:t>f</w:t>
      </w:r>
      <w:r w:rsidR="00120BAB" w:rsidRPr="00BC0BF8">
        <w:rPr>
          <w:rFonts w:cs="Times New Roman"/>
        </w:rPr>
        <w:t>unction</w:t>
      </w:r>
    </w:p>
    <w:p w14:paraId="3925A1EB" w14:textId="5BE46F4B" w:rsidR="00120BAB" w:rsidRPr="00BC0BF8" w:rsidRDefault="00120BAB" w:rsidP="00C42A7D">
      <w:pPr>
        <w:pStyle w:val="Paragraph"/>
      </w:pPr>
      <w:r w:rsidRPr="00BC0BF8">
        <w:t xml:space="preserve">The loss function reflects the error between the model output and the actual data. </w:t>
      </w:r>
      <w:r w:rsidR="00DE4EFF" w:rsidRPr="00BC0BF8">
        <w:t xml:space="preserve">In </w:t>
      </w:r>
      <w:r w:rsidRPr="00BC0BF8">
        <w:lastRenderedPageBreak/>
        <w:t>this study</w:t>
      </w:r>
      <w:r w:rsidR="00DE4EFF" w:rsidRPr="00BC0BF8">
        <w:t>, we</w:t>
      </w:r>
      <w:r w:rsidRPr="00BC0BF8">
        <w:t xml:space="preserve"> </w:t>
      </w:r>
      <w:r w:rsidR="0073703A" w:rsidRPr="00BC0BF8">
        <w:t>do</w:t>
      </w:r>
      <w:r w:rsidRPr="00BC0BF8">
        <w:t xml:space="preserve"> not use the </w:t>
      </w:r>
      <w:r w:rsidR="00905476" w:rsidRPr="00BC0BF8">
        <w:t>commonly</w:t>
      </w:r>
      <w:r w:rsidR="00A91B4F" w:rsidRPr="00BC0BF8">
        <w:t>-</w:t>
      </w:r>
      <w:r w:rsidR="00905476" w:rsidRPr="00BC0BF8">
        <w:t xml:space="preserve">used </w:t>
      </w:r>
      <w:r w:rsidRPr="00BC0BF8">
        <w:t>mean square error (MSE)</w:t>
      </w:r>
      <w:r w:rsidR="00905476" w:rsidRPr="00BC0BF8">
        <w:t xml:space="preserve"> method</w:t>
      </w:r>
      <w:r w:rsidRPr="00BC0BF8">
        <w:t xml:space="preserve"> as a loss function</w:t>
      </w:r>
      <w:r w:rsidR="00A91B4F" w:rsidRPr="00BC0BF8">
        <w:t>; in</w:t>
      </w:r>
      <w:r w:rsidRPr="00BC0BF8">
        <w:t>stead</w:t>
      </w:r>
      <w:r w:rsidR="00A91B4F" w:rsidRPr="00BC0BF8">
        <w:t>, we</w:t>
      </w:r>
      <w:r w:rsidRPr="00BC0BF8">
        <w:t xml:space="preserve"> use </w:t>
      </w:r>
      <w:r w:rsidR="003057A5" w:rsidRPr="00BC0BF8">
        <w:t>mean absolute percentage error (</w:t>
      </w:r>
      <w:r w:rsidRPr="00BC0BF8">
        <w:t>MAPE</w:t>
      </w:r>
      <w:r w:rsidR="003057A5" w:rsidRPr="00BC0BF8">
        <w:t>)</w:t>
      </w:r>
      <w:r w:rsidRPr="00BC0BF8">
        <w:t xml:space="preserve">, which is compatible with the input data and </w:t>
      </w:r>
      <w:r w:rsidR="00A91B4F" w:rsidRPr="00BC0BF8">
        <w:t xml:space="preserve">was found to </w:t>
      </w:r>
      <w:r w:rsidRPr="00BC0BF8">
        <w:t xml:space="preserve">reduce the impact of </w:t>
      </w:r>
      <w:r w:rsidR="00A91B4F" w:rsidRPr="00BC0BF8">
        <w:rPr>
          <w:noProof/>
        </w:rPr>
        <w:t xml:space="preserve">the </w:t>
      </w:r>
      <w:r w:rsidRPr="00BC0BF8">
        <w:rPr>
          <w:noProof/>
        </w:rPr>
        <w:t>large</w:t>
      </w:r>
      <w:r w:rsidRPr="00BC0BF8">
        <w:t xml:space="preserve"> </w:t>
      </w:r>
      <w:r w:rsidR="00A91B4F" w:rsidRPr="00BC0BF8">
        <w:t xml:space="preserve">amount of </w:t>
      </w:r>
      <w:r w:rsidRPr="00BC0BF8">
        <w:t>noise</w:t>
      </w:r>
      <w:r w:rsidR="00A91B4F" w:rsidRPr="00BC0BF8">
        <w:t xml:space="preserve"> existing </w:t>
      </w:r>
      <w:r w:rsidRPr="00BC0BF8">
        <w:t xml:space="preserve">in the data </w:t>
      </w:r>
      <w:r w:rsidR="00A91B4F" w:rsidRPr="00BC0BF8">
        <w:t xml:space="preserve">used </w:t>
      </w:r>
      <w:r w:rsidRPr="00BC0BF8">
        <w:t>in this study.</w:t>
      </w:r>
    </w:p>
    <w:p w14:paraId="73C1769B" w14:textId="77777777" w:rsidR="00120BAB" w:rsidRPr="00BC0BF8" w:rsidRDefault="00120BAB" w:rsidP="00120BAB">
      <w:pPr>
        <w:pStyle w:val="MTDisplayEquation"/>
      </w:pPr>
      <w:r w:rsidRPr="00BC0BF8">
        <w:tab/>
      </w:r>
      <w:r w:rsidR="00515F6E" w:rsidRPr="00BC0BF8">
        <w:rPr>
          <w:position w:val="-30"/>
        </w:rPr>
        <w:object w:dxaOrig="2040" w:dyaOrig="720" w14:anchorId="421DD9FB">
          <v:shape id="_x0000_i1067" type="#_x0000_t75" style="width:102.15pt;height:36.85pt" o:ole="">
            <v:imagedata r:id="rId92" o:title=""/>
          </v:shape>
          <o:OLEObject Type="Embed" ProgID="Equation.DSMT4" ShapeID="_x0000_i1067" DrawAspect="Content" ObjectID="_1610044569" r:id="rId93"/>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10</w:instrText>
      </w:r>
      <w:r w:rsidR="002E2A13">
        <w:rPr>
          <w:noProof/>
        </w:rPr>
        <w:fldChar w:fldCharType="end"/>
      </w:r>
      <w:r w:rsidRPr="00BC0BF8">
        <w:instrText>)</w:instrText>
      </w:r>
      <w:r w:rsidRPr="00BC0BF8">
        <w:fldChar w:fldCharType="end"/>
      </w:r>
    </w:p>
    <w:p w14:paraId="5FF00806" w14:textId="0C639EB8" w:rsidR="00120BAB" w:rsidRPr="00BC0BF8" w:rsidRDefault="00120BAB" w:rsidP="00C42A7D">
      <w:pPr>
        <w:pStyle w:val="Newparagraph"/>
        <w:rPr>
          <w:color w:val="FF0000"/>
          <w:lang w:eastAsia="zh-CN"/>
        </w:rPr>
      </w:pPr>
      <w:r w:rsidRPr="00BC0BF8">
        <w:t xml:space="preserve">The model adds L2 regularization to prevent the neural network from over-fitting and </w:t>
      </w:r>
      <w:r w:rsidR="00A91B4F" w:rsidRPr="00BC0BF8">
        <w:t xml:space="preserve">to </w:t>
      </w:r>
      <w:r w:rsidRPr="00BC0BF8">
        <w:t>improve the generalization ability of the network. The over-fitting of the model means that the prediction accuracy of the model is very high on the training set, but it does not perform well on the validation set and the test set.</w:t>
      </w:r>
      <w:r w:rsidR="00135D02" w:rsidRPr="00BC0BF8">
        <w:t xml:space="preserve"> </w:t>
      </w:r>
      <w:r w:rsidRPr="00BC0BF8">
        <w:t>L2 regularization is manifested by adding a regularization term to the loss function.</w:t>
      </w:r>
      <w:r w:rsidR="00515F6E" w:rsidRPr="00BC0BF8">
        <w:rPr>
          <w:lang w:eastAsia="zh-CN"/>
        </w:rPr>
        <w:t xml:space="preserve"> </w:t>
      </w:r>
      <w:r w:rsidR="00515F6E" w:rsidRPr="00BC0BF8">
        <w:rPr>
          <w:color w:val="FF0000"/>
          <w:lang w:eastAsia="zh-CN"/>
        </w:rPr>
        <w:t>The formulation can be expressed as:</w:t>
      </w:r>
    </w:p>
    <w:p w14:paraId="7FAD62A7" w14:textId="118AA0C7" w:rsidR="00120BAB" w:rsidRPr="00BC0BF8" w:rsidRDefault="00120BAB" w:rsidP="009A1D6C">
      <w:pPr>
        <w:pStyle w:val="MTDisplayEquation"/>
        <w:rPr>
          <w:lang w:eastAsia="zh-CN"/>
        </w:rPr>
      </w:pPr>
      <w:r w:rsidRPr="00BC0BF8">
        <w:tab/>
      </w:r>
      <w:r w:rsidR="0026495A" w:rsidRPr="00BC0BF8">
        <w:rPr>
          <w:position w:val="-34"/>
        </w:rPr>
        <w:object w:dxaOrig="3640" w:dyaOrig="800" w14:anchorId="0E40432F">
          <v:shape id="_x0000_i1068" type="#_x0000_t75" style="width:182.5pt;height:41pt" o:ole="">
            <v:imagedata r:id="rId94" o:title=""/>
          </v:shape>
          <o:OLEObject Type="Embed" ProgID="Equation.DSMT4" ShapeID="_x0000_i1068" DrawAspect="Content" ObjectID="_1610044570" r:id="rId95"/>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11</w:instrText>
      </w:r>
      <w:r w:rsidR="002E2A13">
        <w:rPr>
          <w:noProof/>
        </w:rPr>
        <w:fldChar w:fldCharType="end"/>
      </w:r>
      <w:r w:rsidRPr="00BC0BF8">
        <w:instrText>)</w:instrText>
      </w:r>
      <w:r w:rsidRPr="00BC0BF8">
        <w:fldChar w:fldCharType="end"/>
      </w:r>
    </w:p>
    <w:p w14:paraId="64CCB648" w14:textId="09BE5F58" w:rsidR="00515F6E" w:rsidRPr="00BC0BF8" w:rsidRDefault="00515F6E" w:rsidP="00515F6E">
      <w:pPr>
        <w:rPr>
          <w:color w:val="FF0000"/>
          <w:lang w:eastAsia="zh-CN"/>
        </w:rPr>
      </w:pPr>
      <w:r w:rsidRPr="00BC0BF8">
        <w:rPr>
          <w:color w:val="FF0000"/>
          <w:lang w:eastAsia="zh-CN"/>
        </w:rPr>
        <w:t xml:space="preserve">where </w:t>
      </w:r>
      <w:r w:rsidR="00C8094B" w:rsidRPr="00BC0BF8">
        <w:rPr>
          <w:i/>
          <w:color w:val="FF0000"/>
          <w:lang w:eastAsia="zh-CN"/>
        </w:rPr>
        <w:t>λ</w:t>
      </w:r>
      <w:r w:rsidR="00D20180" w:rsidRPr="00BC0BF8">
        <w:rPr>
          <w:color w:val="FF0000"/>
          <w:lang w:eastAsia="zh-CN"/>
        </w:rPr>
        <w:t xml:space="preserve"> denotes L2 regularization coefficient, </w:t>
      </w:r>
      <w:proofErr w:type="spellStart"/>
      <w:r w:rsidR="00D20180" w:rsidRPr="00BC0BF8">
        <w:rPr>
          <w:i/>
          <w:color w:val="FF0000"/>
          <w:lang w:eastAsia="zh-CN"/>
        </w:rPr>
        <w:t>w</w:t>
      </w:r>
      <w:r w:rsidR="00D20180" w:rsidRPr="00BC0BF8">
        <w:rPr>
          <w:i/>
          <w:color w:val="FF0000"/>
          <w:vertAlign w:val="subscript"/>
          <w:lang w:eastAsia="zh-CN"/>
        </w:rPr>
        <w:t>j</w:t>
      </w:r>
      <w:proofErr w:type="spellEnd"/>
      <w:r w:rsidR="00D20180" w:rsidRPr="00BC0BF8">
        <w:rPr>
          <w:color w:val="FF0000"/>
          <w:lang w:eastAsia="zh-CN"/>
        </w:rPr>
        <w:t xml:space="preserve"> represents the weight of layers which uses L2 regularization. </w:t>
      </w:r>
      <w:r w:rsidR="004145E9" w:rsidRPr="00BC0BF8">
        <w:rPr>
          <w:color w:val="FF0000"/>
          <w:lang w:eastAsia="zh-CN"/>
        </w:rPr>
        <w:t>The L2 regularization method reduces the over-fitting risk of the model by penalizing the large weighting coefficients between the neuron connections, thereby improving the generalization ability of the model.</w:t>
      </w:r>
    </w:p>
    <w:p w14:paraId="39AE8B71" w14:textId="4C50CD3B" w:rsidR="00775C65" w:rsidRPr="00BC0BF8" w:rsidRDefault="00534B46" w:rsidP="00C42A7D">
      <w:pPr>
        <w:pStyle w:val="3"/>
        <w:rPr>
          <w:rFonts w:cs="Times New Roman"/>
          <w:lang w:eastAsia="zh-CN"/>
        </w:rPr>
      </w:pPr>
      <w:r w:rsidRPr="00BC0BF8">
        <w:rPr>
          <w:rFonts w:cs="Times New Roman"/>
          <w:lang w:eastAsia="zh-CN"/>
        </w:rPr>
        <w:t>2.</w:t>
      </w:r>
      <w:r w:rsidR="007D09A8" w:rsidRPr="00BC0BF8">
        <w:rPr>
          <w:rFonts w:cs="Times New Roman"/>
          <w:lang w:eastAsia="zh-CN"/>
        </w:rPr>
        <w:t>3</w:t>
      </w:r>
      <w:r w:rsidR="00775C65" w:rsidRPr="00BC0BF8">
        <w:rPr>
          <w:rFonts w:cs="Times New Roman"/>
        </w:rPr>
        <w:t>.</w:t>
      </w:r>
      <w:r w:rsidRPr="00BC0BF8">
        <w:rPr>
          <w:rFonts w:cs="Times New Roman"/>
          <w:lang w:eastAsia="zh-CN"/>
        </w:rPr>
        <w:t>4</w:t>
      </w:r>
      <w:r w:rsidR="00775C65" w:rsidRPr="00BC0BF8">
        <w:rPr>
          <w:rFonts w:cs="Times New Roman"/>
        </w:rPr>
        <w:t xml:space="preserve"> </w:t>
      </w:r>
      <w:r w:rsidR="009C798C">
        <w:rPr>
          <w:rFonts w:cs="Times New Roman" w:hint="eastAsia"/>
          <w:lang w:eastAsia="zh-CN"/>
        </w:rPr>
        <w:t>Determine the m</w:t>
      </w:r>
      <w:r w:rsidR="00775C65" w:rsidRPr="00BC0BF8">
        <w:rPr>
          <w:rFonts w:cs="Times New Roman"/>
        </w:rPr>
        <w:t>ini-batch</w:t>
      </w:r>
      <w:r w:rsidR="009C798C">
        <w:rPr>
          <w:rFonts w:cs="Times New Roman" w:hint="eastAsia"/>
          <w:lang w:eastAsia="zh-CN"/>
        </w:rPr>
        <w:t xml:space="preserve"> size</w:t>
      </w:r>
    </w:p>
    <w:p w14:paraId="782841BE" w14:textId="5911880C" w:rsidR="00775C65" w:rsidRPr="00BC0BF8" w:rsidRDefault="00A5672C" w:rsidP="00C42A7D">
      <w:pPr>
        <w:pStyle w:val="Paragraph"/>
      </w:pPr>
      <w:r w:rsidRPr="00BC0BF8">
        <w:t>Due to problems such as traffic control, traffic accidents</w:t>
      </w:r>
      <w:r w:rsidR="00CD1321" w:rsidRPr="00BC0BF8">
        <w:t>,</w:t>
      </w:r>
      <w:r w:rsidRPr="00BC0BF8">
        <w:t xml:space="preserve"> and measurement errors, traffic flow </w:t>
      </w:r>
      <w:r w:rsidR="00CD1321" w:rsidRPr="00BC0BF8">
        <w:t xml:space="preserve">data </w:t>
      </w:r>
      <w:r w:rsidR="002067CA" w:rsidRPr="00BC0BF8">
        <w:t>always contains noise</w:t>
      </w:r>
      <w:r w:rsidR="001B592C" w:rsidRPr="00BC0BF8">
        <w:t>, which may cause severe problem</w:t>
      </w:r>
      <w:r w:rsidR="00BA3EEC" w:rsidRPr="00BC0BF8">
        <w:t>s</w:t>
      </w:r>
      <w:r w:rsidR="001B592C" w:rsidRPr="00BC0BF8">
        <w:t xml:space="preserve"> </w:t>
      </w:r>
      <w:r w:rsidR="00CD1321" w:rsidRPr="00BC0BF8">
        <w:t xml:space="preserve">in </w:t>
      </w:r>
      <w:r w:rsidR="001B592C" w:rsidRPr="00BC0BF8">
        <w:t>algorithm convergence ability</w:t>
      </w:r>
      <w:r w:rsidRPr="00BC0BF8">
        <w:t>.</w:t>
      </w:r>
      <w:r w:rsidR="00002E87" w:rsidRPr="00BC0BF8">
        <w:t xml:space="preserve"> </w:t>
      </w:r>
      <w:r w:rsidR="00775C65" w:rsidRPr="00BC0BF8">
        <w:t>Since the impact of a single anomal</w:t>
      </w:r>
      <w:r w:rsidR="00CD1321" w:rsidRPr="00BC0BF8">
        <w:t>ous</w:t>
      </w:r>
      <w:r w:rsidR="00775C65" w:rsidRPr="00BC0BF8">
        <w:t xml:space="preserve"> sample on </w:t>
      </w:r>
      <w:r w:rsidR="00775C65" w:rsidRPr="00BC0BF8">
        <w:lastRenderedPageBreak/>
        <w:t xml:space="preserve">network training is difficult to </w:t>
      </w:r>
      <w:r w:rsidR="004B6542" w:rsidRPr="00BC0BF8">
        <w:t xml:space="preserve">anticipate and </w:t>
      </w:r>
      <w:r w:rsidR="00775C65" w:rsidRPr="00BC0BF8">
        <w:t xml:space="preserve">reduce, </w:t>
      </w:r>
      <w:r w:rsidR="00E75B30" w:rsidRPr="00BC0BF8">
        <w:t xml:space="preserve">in this paper, we use a method </w:t>
      </w:r>
      <w:r w:rsidR="000D6B0B" w:rsidRPr="00BC0BF8">
        <w:t xml:space="preserve">called </w:t>
      </w:r>
      <w:r w:rsidR="000D6B0B" w:rsidRPr="00BC0BF8">
        <w:rPr>
          <w:i/>
        </w:rPr>
        <w:t>mini-batch</w:t>
      </w:r>
      <w:r w:rsidR="000D6B0B" w:rsidRPr="00BC0BF8">
        <w:t xml:space="preserve"> </w:t>
      </w:r>
      <w:r w:rsidR="00E75B30" w:rsidRPr="00BC0BF8">
        <w:t>to calculate the loss function in batches, and use the average prediction error method to reduce the impact of random uncertainty and measurement error</w:t>
      </w:r>
      <w:r w:rsidR="00CD1321" w:rsidRPr="00BC0BF8">
        <w:t>s</w:t>
      </w:r>
      <w:r w:rsidR="00E75B30" w:rsidRPr="00BC0BF8">
        <w:t>.</w:t>
      </w:r>
      <w:r w:rsidR="00775C65" w:rsidRPr="00BC0BF8">
        <w:t xml:space="preserve"> After </w:t>
      </w:r>
      <w:r w:rsidR="000D6B0B" w:rsidRPr="00BC0BF8">
        <w:t xml:space="preserve">the </w:t>
      </w:r>
      <w:r w:rsidR="00775C65" w:rsidRPr="00BC0BF8">
        <w:t>addi</w:t>
      </w:r>
      <w:r w:rsidR="00CD1321" w:rsidRPr="00BC0BF8">
        <w:t>tion</w:t>
      </w:r>
      <w:r w:rsidR="005C7B49" w:rsidRPr="00BC0BF8">
        <w:t xml:space="preserve"> of mini-batch, </w:t>
      </w:r>
      <w:r w:rsidR="005C7B49" w:rsidRPr="00352EA8">
        <w:rPr>
          <w:lang w:eastAsia="zh-CN"/>
        </w:rPr>
        <w:t>the loss function</w:t>
      </w:r>
      <w:r w:rsidR="005C7B49" w:rsidRPr="00BC0BF8">
        <w:rPr>
          <w:color w:val="FF0000"/>
          <w:lang w:eastAsia="zh-CN"/>
        </w:rPr>
        <w:t xml:space="preserve"> </w:t>
      </w:r>
      <w:r w:rsidR="00775C65" w:rsidRPr="00BC0BF8">
        <w:t>can be formulated as below:</w:t>
      </w:r>
    </w:p>
    <w:p w14:paraId="3B6F121B" w14:textId="77777777" w:rsidR="00775C65" w:rsidRPr="00BC0BF8" w:rsidRDefault="00775C65" w:rsidP="00775C65">
      <w:pPr>
        <w:pStyle w:val="MTDisplayEquation"/>
      </w:pPr>
      <w:r w:rsidRPr="00BC0BF8">
        <w:tab/>
      </w:r>
      <w:r w:rsidR="0026495A" w:rsidRPr="00BC0BF8">
        <w:rPr>
          <w:position w:val="-34"/>
        </w:rPr>
        <w:object w:dxaOrig="4120" w:dyaOrig="800" w14:anchorId="525E231C">
          <v:shape id="_x0000_i1069" type="#_x0000_t75" style="width:205.95pt;height:41pt" o:ole="">
            <v:imagedata r:id="rId96" o:title=""/>
          </v:shape>
          <o:OLEObject Type="Embed" ProgID="Equation.DSMT4" ShapeID="_x0000_i1069" DrawAspect="Content" ObjectID="_1610044571" r:id="rId9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12</w:instrText>
      </w:r>
      <w:r w:rsidR="002E2A13">
        <w:rPr>
          <w:noProof/>
        </w:rPr>
        <w:fldChar w:fldCharType="end"/>
      </w:r>
      <w:r w:rsidRPr="00BC0BF8">
        <w:instrText>)</w:instrText>
      </w:r>
      <w:r w:rsidR="002453A2" w:rsidRPr="00BC0BF8">
        <w:fldChar w:fldCharType="end"/>
      </w:r>
    </w:p>
    <w:p w14:paraId="2F1667DB" w14:textId="011A2690" w:rsidR="00775C65" w:rsidRPr="00BC0BF8" w:rsidRDefault="003E786C" w:rsidP="00C42A7D">
      <w:pPr>
        <w:pStyle w:val="Paragraph"/>
        <w:rPr>
          <w:color w:val="FF0000"/>
          <w:lang w:eastAsia="zh-CN"/>
        </w:rPr>
      </w:pPr>
      <w:r w:rsidRPr="00BC0BF8">
        <w:t xml:space="preserve">where </w:t>
      </w:r>
      <w:r w:rsidRPr="00BC0BF8">
        <w:rPr>
          <w:i/>
        </w:rPr>
        <w:t>M</w:t>
      </w:r>
      <w:r w:rsidRPr="00BC0BF8">
        <w:t xml:space="preserve"> represents the number of training samples in the same batch.</w:t>
      </w:r>
      <w:r w:rsidR="00775C65" w:rsidRPr="00BC0BF8">
        <w:t xml:space="preserve"> </w:t>
      </w:r>
      <w:r w:rsidR="005C7B49" w:rsidRPr="00565CDF">
        <w:rPr>
          <w:color w:val="FF0000"/>
          <w:lang w:eastAsia="zh-CN"/>
        </w:rPr>
        <w:t xml:space="preserve">The batch calculation error is used to determine the </w:t>
      </w:r>
      <w:r w:rsidR="00565CDF" w:rsidRPr="00565CDF">
        <w:rPr>
          <w:color w:val="FF0000"/>
          <w:lang w:eastAsia="zh-CN"/>
        </w:rPr>
        <w:t xml:space="preserve">gradient </w:t>
      </w:r>
      <w:r w:rsidR="005C7B49" w:rsidRPr="00565CDF">
        <w:rPr>
          <w:color w:val="FF0000"/>
          <w:lang w:eastAsia="zh-CN"/>
        </w:rPr>
        <w:t>direction of the loss function.</w:t>
      </w:r>
      <w:r w:rsidR="005C7B49" w:rsidRPr="00BC0BF8">
        <w:rPr>
          <w:color w:val="FF0000"/>
          <w:lang w:eastAsia="zh-CN"/>
        </w:rPr>
        <w:t xml:space="preserve"> </w:t>
      </w:r>
      <w:r w:rsidR="0070058D" w:rsidRPr="00BC0BF8">
        <w:rPr>
          <w:rFonts w:eastAsia="宋体"/>
          <w:color w:val="FF0000"/>
          <w:lang w:eastAsia="zh-CN"/>
        </w:rPr>
        <w:t xml:space="preserve">In the process of tuning up the weight coefficient of the model using the gradient descent algorithm, the use of mini-batch reduces the influence of a single sample instance with large errors on the entire optimization process by weighting the gradient of a sample set, and speeds up the entire convergence process. </w:t>
      </w:r>
      <w:r w:rsidR="00775C65" w:rsidRPr="00BC0BF8">
        <w:t xml:space="preserve">The prediction performance </w:t>
      </w:r>
      <w:r w:rsidR="00CD1321" w:rsidRPr="00BC0BF8">
        <w:t xml:space="preserve">of </w:t>
      </w:r>
      <w:r w:rsidR="00775C65" w:rsidRPr="00BC0BF8">
        <w:t>model</w:t>
      </w:r>
      <w:r w:rsidR="00CD1321" w:rsidRPr="00BC0BF8">
        <w:t>s</w:t>
      </w:r>
      <w:r w:rsidR="00775C65" w:rsidRPr="00BC0BF8">
        <w:t xml:space="preserve"> using </w:t>
      </w:r>
      <w:r w:rsidR="00CD1321" w:rsidRPr="00BC0BF8">
        <w:t xml:space="preserve">and not using </w:t>
      </w:r>
      <w:r w:rsidR="00775C65" w:rsidRPr="00BC0BF8">
        <w:t xml:space="preserve">mini-batch </w:t>
      </w:r>
      <w:r w:rsidR="00CD1321" w:rsidRPr="00BC0BF8">
        <w:t>are</w:t>
      </w:r>
      <w:r w:rsidR="00775C65" w:rsidRPr="00BC0BF8">
        <w:t xml:space="preserve"> compared </w:t>
      </w:r>
      <w:r w:rsidR="00CD1321" w:rsidRPr="00BC0BF8">
        <w:t xml:space="preserve">in Table </w:t>
      </w:r>
      <w:r w:rsidR="00BC5710" w:rsidRPr="00BC0BF8">
        <w:rPr>
          <w:lang w:eastAsia="zh-CN"/>
        </w:rPr>
        <w:t>3</w:t>
      </w:r>
      <w:r w:rsidR="00CD1321" w:rsidRPr="00BC0BF8">
        <w:t>.</w:t>
      </w:r>
    </w:p>
    <w:p w14:paraId="1D1EBF95" w14:textId="5660CCC9" w:rsidR="00775C65" w:rsidRPr="00BC0BF8" w:rsidRDefault="00775C65" w:rsidP="00C42A7D">
      <w:pPr>
        <w:pStyle w:val="Tabletitle"/>
        <w:rPr>
          <w:lang w:eastAsia="zh-CN"/>
        </w:rPr>
      </w:pPr>
      <w:r w:rsidRPr="00BC0BF8">
        <w:rPr>
          <w:lang w:eastAsia="zh-CN"/>
        </w:rPr>
        <w:t xml:space="preserve">Table </w:t>
      </w:r>
      <w:r w:rsidR="00BC5710" w:rsidRPr="00BC0BF8">
        <w:rPr>
          <w:lang w:eastAsia="zh-CN"/>
        </w:rPr>
        <w:t>3</w:t>
      </w:r>
      <w:r w:rsidR="008A2BEE" w:rsidRPr="00BC0BF8">
        <w:rPr>
          <w:lang w:eastAsia="zh-CN"/>
        </w:rPr>
        <w:t xml:space="preserve"> </w:t>
      </w:r>
      <w:r w:rsidR="008A6148" w:rsidRPr="008A6148">
        <w:rPr>
          <w:lang w:eastAsia="zh-CN"/>
        </w:rPr>
        <w:t xml:space="preserve">A comparison of predictive performance regarding whether or not to use </w:t>
      </w:r>
      <w:r w:rsidR="008A6148">
        <w:rPr>
          <w:rFonts w:hint="eastAsia"/>
          <w:lang w:eastAsia="zh-CN"/>
        </w:rPr>
        <w:t>mini-batch</w:t>
      </w:r>
      <w:r w:rsidR="008A6148" w:rsidRPr="008A6148">
        <w:rPr>
          <w:lang w:eastAsia="zh-CN"/>
        </w:rPr>
        <w:t>.</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BC0BF8" w14:paraId="4F578636" w14:textId="77777777" w:rsidTr="00C728BC">
        <w:tc>
          <w:tcPr>
            <w:tcW w:w="4261" w:type="dxa"/>
            <w:tcBorders>
              <w:bottom w:val="single" w:sz="4" w:space="0" w:color="auto"/>
            </w:tcBorders>
          </w:tcPr>
          <w:p w14:paraId="4FB71E0D" w14:textId="77777777" w:rsidR="00880208" w:rsidRPr="00BC0BF8" w:rsidRDefault="00880208" w:rsidP="006649A9">
            <w:pPr>
              <w:spacing w:line="240" w:lineRule="auto"/>
              <w:ind w:firstLine="420"/>
              <w:rPr>
                <w:sz w:val="21"/>
                <w:szCs w:val="21"/>
              </w:rPr>
            </w:pPr>
            <w:r w:rsidRPr="00BC0BF8">
              <w:rPr>
                <w:sz w:val="21"/>
                <w:szCs w:val="21"/>
              </w:rPr>
              <w:t>Batch size</w:t>
            </w:r>
          </w:p>
        </w:tc>
        <w:tc>
          <w:tcPr>
            <w:tcW w:w="4261" w:type="dxa"/>
            <w:tcBorders>
              <w:bottom w:val="single" w:sz="4" w:space="0" w:color="auto"/>
            </w:tcBorders>
          </w:tcPr>
          <w:p w14:paraId="3F08CAC4" w14:textId="77777777" w:rsidR="00880208" w:rsidRPr="00BC0BF8" w:rsidRDefault="00880208" w:rsidP="006649A9">
            <w:pPr>
              <w:spacing w:line="240" w:lineRule="auto"/>
              <w:ind w:firstLine="420"/>
              <w:rPr>
                <w:sz w:val="21"/>
                <w:szCs w:val="21"/>
              </w:rPr>
            </w:pPr>
            <w:r w:rsidRPr="00BC0BF8">
              <w:rPr>
                <w:sz w:val="21"/>
                <w:szCs w:val="21"/>
              </w:rPr>
              <w:t>MAPE</w:t>
            </w:r>
          </w:p>
        </w:tc>
      </w:tr>
      <w:tr w:rsidR="00880208" w:rsidRPr="00BC0BF8" w14:paraId="0D35C286" w14:textId="77777777" w:rsidTr="00C728BC">
        <w:tc>
          <w:tcPr>
            <w:tcW w:w="4261" w:type="dxa"/>
            <w:tcBorders>
              <w:bottom w:val="nil"/>
            </w:tcBorders>
          </w:tcPr>
          <w:p w14:paraId="6BC4AA9E" w14:textId="77777777" w:rsidR="00880208" w:rsidRPr="00BC0BF8" w:rsidRDefault="00880208" w:rsidP="006649A9">
            <w:pPr>
              <w:spacing w:line="240" w:lineRule="auto"/>
              <w:ind w:firstLine="420"/>
              <w:rPr>
                <w:sz w:val="21"/>
                <w:szCs w:val="21"/>
              </w:rPr>
            </w:pPr>
            <w:r w:rsidRPr="00BC0BF8">
              <w:rPr>
                <w:sz w:val="21"/>
                <w:szCs w:val="21"/>
              </w:rPr>
              <w:t>1</w:t>
            </w:r>
          </w:p>
        </w:tc>
        <w:tc>
          <w:tcPr>
            <w:tcW w:w="4261" w:type="dxa"/>
            <w:tcBorders>
              <w:bottom w:val="nil"/>
            </w:tcBorders>
          </w:tcPr>
          <w:p w14:paraId="72D269E7" w14:textId="77777777" w:rsidR="00880208" w:rsidRPr="00BC0BF8" w:rsidRDefault="00880208" w:rsidP="006649A9">
            <w:pPr>
              <w:spacing w:line="240" w:lineRule="auto"/>
              <w:ind w:firstLine="420"/>
              <w:rPr>
                <w:sz w:val="21"/>
                <w:szCs w:val="21"/>
              </w:rPr>
            </w:pPr>
            <w:r w:rsidRPr="00BC0BF8">
              <w:rPr>
                <w:sz w:val="21"/>
                <w:szCs w:val="21"/>
              </w:rPr>
              <w:t>7.34%</w:t>
            </w:r>
          </w:p>
        </w:tc>
      </w:tr>
      <w:tr w:rsidR="00880208" w:rsidRPr="00BC0BF8" w14:paraId="331B2B7A" w14:textId="77777777" w:rsidTr="00C728BC">
        <w:tc>
          <w:tcPr>
            <w:tcW w:w="4261" w:type="dxa"/>
            <w:tcBorders>
              <w:top w:val="nil"/>
            </w:tcBorders>
          </w:tcPr>
          <w:p w14:paraId="62744F0B" w14:textId="77777777" w:rsidR="00880208" w:rsidRPr="00BC0BF8" w:rsidRDefault="00880208" w:rsidP="006649A9">
            <w:pPr>
              <w:spacing w:line="240" w:lineRule="auto"/>
              <w:ind w:firstLine="420"/>
              <w:rPr>
                <w:sz w:val="21"/>
                <w:szCs w:val="21"/>
              </w:rPr>
            </w:pPr>
            <w:r w:rsidRPr="00BC0BF8">
              <w:rPr>
                <w:sz w:val="21"/>
                <w:szCs w:val="21"/>
              </w:rPr>
              <w:t>50</w:t>
            </w:r>
          </w:p>
        </w:tc>
        <w:tc>
          <w:tcPr>
            <w:tcW w:w="4261" w:type="dxa"/>
            <w:tcBorders>
              <w:top w:val="nil"/>
            </w:tcBorders>
          </w:tcPr>
          <w:p w14:paraId="230933F6" w14:textId="77777777" w:rsidR="00880208" w:rsidRPr="00BC0BF8" w:rsidRDefault="00880208" w:rsidP="006649A9">
            <w:pPr>
              <w:spacing w:line="240" w:lineRule="auto"/>
              <w:ind w:firstLine="420"/>
              <w:rPr>
                <w:sz w:val="21"/>
                <w:szCs w:val="21"/>
              </w:rPr>
            </w:pPr>
            <w:r w:rsidRPr="00BC0BF8">
              <w:rPr>
                <w:sz w:val="21"/>
                <w:szCs w:val="21"/>
              </w:rPr>
              <w:t>6.66%</w:t>
            </w:r>
          </w:p>
        </w:tc>
      </w:tr>
    </w:tbl>
    <w:p w14:paraId="0DC4DFEF" w14:textId="726FAEAC" w:rsidR="0044284E" w:rsidRPr="00BC0BF8" w:rsidRDefault="00775C65" w:rsidP="00C42A7D">
      <w:pPr>
        <w:pStyle w:val="Newparagraph"/>
      </w:pPr>
      <w:r w:rsidRPr="00BC0BF8">
        <w:t>Through analysis</w:t>
      </w:r>
      <w:r w:rsidR="002A2535" w:rsidRPr="00BC0BF8">
        <w:t xml:space="preserve"> </w:t>
      </w:r>
      <w:r w:rsidR="00221EDB" w:rsidRPr="00BC0BF8">
        <w:t xml:space="preserve">in Table </w:t>
      </w:r>
      <w:r w:rsidR="00541C9B">
        <w:rPr>
          <w:rFonts w:hint="eastAsia"/>
          <w:lang w:eastAsia="zh-CN"/>
        </w:rPr>
        <w:t>3</w:t>
      </w:r>
      <w:r w:rsidR="002A2535" w:rsidRPr="00BC0BF8">
        <w:t xml:space="preserve">, we can see that the MAPE </w:t>
      </w:r>
      <w:r w:rsidRPr="00BC0BF8">
        <w:t xml:space="preserve">of the traffic prediction model using mini-batch models is smaller, </w:t>
      </w:r>
      <w:r w:rsidR="00CD1321" w:rsidRPr="00BC0BF8">
        <w:t>demonstrating</w:t>
      </w:r>
      <w:r w:rsidRPr="00BC0BF8">
        <w:t xml:space="preserve"> that </w:t>
      </w:r>
      <w:r w:rsidR="00CD1321" w:rsidRPr="00BC0BF8">
        <w:t xml:space="preserve">the </w:t>
      </w:r>
      <w:r w:rsidR="00095609" w:rsidRPr="00BC0BF8">
        <w:t>mini-batch</w:t>
      </w:r>
      <w:r w:rsidRPr="00BC0BF8">
        <w:t xml:space="preserve"> method can effectively improve the performance of the model.</w:t>
      </w:r>
    </w:p>
    <w:p w14:paraId="54CF925A" w14:textId="7F5F015B" w:rsidR="004B7BCF"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4B7BCF" w:rsidRPr="00BC0BF8">
        <w:rPr>
          <w:rFonts w:cs="Times New Roman"/>
        </w:rPr>
        <w:t>.</w:t>
      </w:r>
      <w:r w:rsidRPr="00BC0BF8">
        <w:rPr>
          <w:rFonts w:cs="Times New Roman"/>
          <w:lang w:eastAsia="zh-CN"/>
        </w:rPr>
        <w:t>5</w:t>
      </w:r>
      <w:r w:rsidR="001274F6" w:rsidRPr="00BC0BF8">
        <w:rPr>
          <w:rFonts w:cs="Times New Roman"/>
          <w:lang w:eastAsia="zh-CN"/>
        </w:rPr>
        <w:t xml:space="preserve"> Determine</w:t>
      </w:r>
      <w:r w:rsidR="004B7BCF" w:rsidRPr="00BC0BF8">
        <w:rPr>
          <w:rFonts w:cs="Times New Roman"/>
        </w:rPr>
        <w:t xml:space="preserve"> </w:t>
      </w:r>
      <w:r w:rsidR="001274F6" w:rsidRPr="00BC0BF8">
        <w:rPr>
          <w:rFonts w:cs="Times New Roman"/>
          <w:lang w:eastAsia="zh-CN"/>
        </w:rPr>
        <w:t>o</w:t>
      </w:r>
      <w:r w:rsidR="004B7BCF" w:rsidRPr="00BC0BF8">
        <w:rPr>
          <w:rFonts w:cs="Times New Roman"/>
        </w:rPr>
        <w:t>ptimization function</w:t>
      </w:r>
    </w:p>
    <w:p w14:paraId="3A2E6392" w14:textId="17640FDD" w:rsidR="004B7BCF" w:rsidRPr="00BC0BF8" w:rsidRDefault="00EB6FCB" w:rsidP="00C42A7D">
      <w:pPr>
        <w:pStyle w:val="Paragraph"/>
      </w:pPr>
      <w:r w:rsidRPr="00BC0BF8">
        <w:t>T</w:t>
      </w:r>
      <w:r w:rsidR="004B7BCF" w:rsidRPr="00BC0BF8">
        <w:t>he optimized gradient descending algorithm of Adam (</w:t>
      </w:r>
      <w:r w:rsidR="00CD1321" w:rsidRPr="00BC0BF8">
        <w:t>adaptive moment estimation</w:t>
      </w:r>
      <w:r w:rsidR="004B7BCF" w:rsidRPr="00BC0BF8">
        <w:t>)</w:t>
      </w:r>
      <w:r w:rsidRPr="00BC0BF8">
        <w:t xml:space="preserve"> </w:t>
      </w:r>
      <w:r w:rsidRPr="00BC0BF8">
        <w:lastRenderedPageBreak/>
        <w:t>is used in this paper</w:t>
      </w:r>
      <w:r w:rsidR="004B7BCF" w:rsidRPr="00BC0BF8">
        <w:t xml:space="preserve">. </w:t>
      </w:r>
      <w:r w:rsidR="008E4E2F" w:rsidRPr="00BC0BF8">
        <w:t>Th</w:t>
      </w:r>
      <w:r w:rsidR="003B6B98" w:rsidRPr="00BC0BF8">
        <w:t>is</w:t>
      </w:r>
      <w:r w:rsidR="008E4E2F" w:rsidRPr="00BC0BF8">
        <w:t xml:space="preserve"> method is simple to implement, </w:t>
      </w:r>
      <w:r w:rsidR="00273A30" w:rsidRPr="00BC0BF8">
        <w:t>has high computational efficiency</w:t>
      </w:r>
      <w:r w:rsidR="00CD1321" w:rsidRPr="00BC0BF8">
        <w:t>,</w:t>
      </w:r>
      <w:r w:rsidR="00C03B4E" w:rsidRPr="00BC0BF8">
        <w:t xml:space="preserve"> </w:t>
      </w:r>
      <w:r w:rsidR="008E4E2F" w:rsidRPr="00BC0BF8">
        <w:t xml:space="preserve">and requires </w:t>
      </w:r>
      <w:r w:rsidR="00CD1321" w:rsidRPr="00BC0BF8">
        <w:t xml:space="preserve">a low amount of </w:t>
      </w:r>
      <w:r w:rsidR="008E4E2F" w:rsidRPr="00BC0BF8">
        <w:t>memory</w:t>
      </w:r>
      <w:r w:rsidR="00F3194C" w:rsidRPr="00BC0BF8">
        <w:t>.</w:t>
      </w:r>
      <w:r w:rsidR="008E4E2F" w:rsidRPr="00BC0BF8">
        <w:t xml:space="preserve"> </w:t>
      </w:r>
      <w:r w:rsidR="00F3194C" w:rsidRPr="00BC0BF8">
        <w:t>I</w:t>
      </w:r>
      <w:r w:rsidR="00735792" w:rsidRPr="00BC0BF8">
        <w:t>n addition</w:t>
      </w:r>
      <w:r w:rsidR="00F3194C" w:rsidRPr="00BC0BF8">
        <w:t>,</w:t>
      </w:r>
      <w:r w:rsidR="008E4E2F" w:rsidRPr="00BC0BF8">
        <w:t xml:space="preserve"> it is </w:t>
      </w:r>
      <w:r w:rsidR="00735792" w:rsidRPr="00BC0BF8">
        <w:t>suitable</w:t>
      </w:r>
      <w:r w:rsidR="008E4E2F" w:rsidRPr="00BC0BF8">
        <w:t xml:space="preserve"> for non-stationary </w:t>
      </w:r>
      <w:r w:rsidR="00F3194C" w:rsidRPr="00BC0BF8">
        <w:t>target</w:t>
      </w:r>
      <w:r w:rsidR="008E4E2F" w:rsidRPr="00BC0BF8">
        <w:t>s and problems with very noisy and sparse gradients</w:t>
      </w:r>
      <w:r w:rsidR="00423BF0" w:rsidRPr="00BC0BF8">
        <w:t xml:space="preserve"> </w:t>
      </w:r>
      <w:r w:rsidR="004B7BCF" w:rsidRPr="00BC0BF8">
        <w:t>(</w:t>
      </w:r>
      <w:proofErr w:type="spellStart"/>
      <w:r w:rsidR="004B7BCF" w:rsidRPr="00BC0BF8">
        <w:t>Kingma</w:t>
      </w:r>
      <w:proofErr w:type="spellEnd"/>
      <w:r w:rsidR="004B7BCF" w:rsidRPr="00BC0BF8">
        <w:t xml:space="preserve"> and Ba</w:t>
      </w:r>
      <w:r w:rsidR="00892B69" w:rsidRPr="00BC0BF8">
        <w:t>,</w:t>
      </w:r>
      <w:r w:rsidR="004B7BCF" w:rsidRPr="00BC0BF8">
        <w:t xml:space="preserve"> 2014).</w:t>
      </w:r>
      <w:r w:rsidR="00F45C91" w:rsidRPr="00BC0BF8">
        <w:t xml:space="preserve"> </w:t>
      </w:r>
      <w:r w:rsidR="00DC64A5" w:rsidRPr="00BC0BF8">
        <w:t xml:space="preserve">The Adam optimization process is iteratively calculated by </w:t>
      </w:r>
      <w:r w:rsidR="00CD1321" w:rsidRPr="00BC0BF8">
        <w:t xml:space="preserve">the </w:t>
      </w:r>
      <w:r w:rsidR="00DC64A5" w:rsidRPr="00BC0BF8">
        <w:t>following equations:</w:t>
      </w:r>
    </w:p>
    <w:p w14:paraId="20AEA42B" w14:textId="77777777" w:rsidR="004B7BCF" w:rsidRPr="00BC0BF8" w:rsidRDefault="004B7BCF" w:rsidP="004B7BCF">
      <w:pPr>
        <w:pStyle w:val="MTDisplayEquation"/>
      </w:pPr>
      <w:r w:rsidRPr="00BC0BF8">
        <w:tab/>
      </w:r>
      <w:r w:rsidR="00C03B4E" w:rsidRPr="00BC0BF8">
        <w:rPr>
          <w:position w:val="-128"/>
        </w:rPr>
        <w:object w:dxaOrig="2720" w:dyaOrig="2680" w14:anchorId="0075DC7E">
          <v:shape id="_x0000_i1070" type="#_x0000_t75" style="width:135.65pt;height:133.1pt" o:ole="">
            <v:imagedata r:id="rId98" o:title=""/>
          </v:shape>
          <o:OLEObject Type="Embed" ProgID="Equation.DSMT4" ShapeID="_x0000_i1070" DrawAspect="Content" ObjectID="_1610044572" r:id="rId9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13</w:instrText>
      </w:r>
      <w:r w:rsidR="002E2A13">
        <w:rPr>
          <w:noProof/>
        </w:rPr>
        <w:fldChar w:fldCharType="end"/>
      </w:r>
      <w:r w:rsidRPr="00BC0BF8">
        <w:instrText>)</w:instrText>
      </w:r>
      <w:r w:rsidR="002453A2" w:rsidRPr="00BC0BF8">
        <w:fldChar w:fldCharType="end"/>
      </w:r>
    </w:p>
    <w:p w14:paraId="66DCCE13" w14:textId="41314751" w:rsidR="00775C65" w:rsidRDefault="006C65F3" w:rsidP="00C42A7D">
      <w:pPr>
        <w:pStyle w:val="Newparagraph"/>
        <w:rPr>
          <w:lang w:eastAsia="zh-CN"/>
        </w:rPr>
      </w:pPr>
      <w:r w:rsidRPr="00BC0BF8">
        <w:t xml:space="preserve">Adam is a parameter optimization algorithm. In the process of </w:t>
      </w:r>
      <w:r w:rsidR="00CD1321" w:rsidRPr="00BC0BF8">
        <w:t xml:space="preserve">updating </w:t>
      </w:r>
      <w:r w:rsidRPr="00BC0BF8">
        <w:t xml:space="preserve">the model parameters, an exponential moving average model is introduced. The current gradient direction of the loss function is not only the same as the current gradient direction, but </w:t>
      </w:r>
      <w:r w:rsidR="00CD1321" w:rsidRPr="00BC0BF8">
        <w:t xml:space="preserve">is </w:t>
      </w:r>
      <w:r w:rsidRPr="00BC0BF8">
        <w:t>also related to the previous cumulative decline direction, which reduces the probability that the parameter falls on the local optimum. In addition, Adam introduce</w:t>
      </w:r>
      <w:r w:rsidR="00CD1321" w:rsidRPr="00BC0BF8">
        <w:t>s</w:t>
      </w:r>
      <w:r w:rsidRPr="00BC0BF8">
        <w:t xml:space="preserve"> a learning rate adaptation strategy to accelerate network convergence.</w:t>
      </w:r>
    </w:p>
    <w:p w14:paraId="5F09AF55" w14:textId="32FECDDA" w:rsidR="00681ADA" w:rsidRPr="00BC0BF8" w:rsidRDefault="00681ADA" w:rsidP="00681ADA">
      <w:pPr>
        <w:pStyle w:val="MTDisplayEquation"/>
        <w:rPr>
          <w:lang w:eastAsia="zh-CN"/>
        </w:rPr>
      </w:pPr>
      <w:r w:rsidRPr="00BC0BF8">
        <w:tab/>
      </w:r>
      <w:r w:rsidRPr="00BC0BF8">
        <w:rPr>
          <w:position w:val="-64"/>
        </w:rPr>
        <w:object w:dxaOrig="4740" w:dyaOrig="1400" w14:anchorId="11983A81">
          <v:shape id="_x0000_i1071" type="#_x0000_t75" style="width:236.95pt;height:71.15pt" o:ole="">
            <v:imagedata r:id="rId100" o:title=""/>
          </v:shape>
          <o:OLEObject Type="Embed" ProgID="Equation.DSMT4" ShapeID="_x0000_i1071" DrawAspect="Content" ObjectID="_1610044573" r:id="rId101"/>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14</w:instrText>
      </w:r>
      <w:r w:rsidR="002E2A13">
        <w:rPr>
          <w:noProof/>
        </w:rPr>
        <w:fldChar w:fldCharType="end"/>
      </w:r>
      <w:r w:rsidRPr="00BC0BF8">
        <w:instrText>)</w:instrText>
      </w:r>
      <w:r w:rsidRPr="00BC0BF8">
        <w:fldChar w:fldCharType="end"/>
      </w:r>
    </w:p>
    <w:p w14:paraId="3FDAA18B" w14:textId="77F5D016" w:rsidR="00120BAB" w:rsidRPr="00BC0BF8" w:rsidRDefault="00681ADA" w:rsidP="00C42A7D">
      <w:pPr>
        <w:pStyle w:val="Newparagraph"/>
      </w:pPr>
      <w:r w:rsidRPr="00681ADA">
        <w:rPr>
          <w:color w:val="FF0000"/>
        </w:rPr>
        <w:t>Equation 1</w:t>
      </w:r>
      <w:r w:rsidR="00352EA8">
        <w:rPr>
          <w:rFonts w:hint="eastAsia"/>
          <w:color w:val="FF0000"/>
          <w:lang w:eastAsia="zh-CN"/>
        </w:rPr>
        <w:t>4</w:t>
      </w:r>
      <w:r w:rsidRPr="00681ADA">
        <w:rPr>
          <w:color w:val="FF0000"/>
        </w:rPr>
        <w:t xml:space="preserve"> shows the parameter </w:t>
      </w:r>
      <w:r>
        <w:rPr>
          <w:rFonts w:hint="eastAsia"/>
          <w:color w:val="FF0000"/>
          <w:lang w:eastAsia="zh-CN"/>
        </w:rPr>
        <w:t xml:space="preserve">tuning </w:t>
      </w:r>
      <w:r w:rsidRPr="00681ADA">
        <w:rPr>
          <w:color w:val="FF0000"/>
        </w:rPr>
        <w:t>process.</w:t>
      </w:r>
      <w:r>
        <w:rPr>
          <w:rFonts w:hint="eastAsia"/>
          <w:color w:val="FF0000"/>
          <w:lang w:eastAsia="zh-CN"/>
        </w:rPr>
        <w:t xml:space="preserve"> </w:t>
      </w:r>
      <w:r w:rsidR="00120BAB" w:rsidRPr="00BC0BF8">
        <w:t xml:space="preserve">The parameter set </w:t>
      </w:r>
      <w:r w:rsidR="00120BAB" w:rsidRPr="00BC0BF8">
        <w:rPr>
          <w:position w:val="-16"/>
        </w:rPr>
        <w:object w:dxaOrig="1840" w:dyaOrig="440" w14:anchorId="44986FCA">
          <v:shape id="_x0000_i1072" type="#_x0000_t75" style="width:93.75pt;height:21.75pt" o:ole="">
            <v:imagedata r:id="rId102" o:title=""/>
          </v:shape>
          <o:OLEObject Type="Embed" ProgID="Equation.DSMT4" ShapeID="_x0000_i1072" DrawAspect="Content" ObjectID="_1610044574" r:id="rId103"/>
        </w:object>
      </w:r>
      <w:r w:rsidR="00120BAB" w:rsidRPr="00BC0BF8">
        <w:t xml:space="preserve"> denotes the parameters in the convolutional layer and fully-connected layer. The Adam gradient descent algorithm </w:t>
      </w:r>
      <w:r w:rsidR="009A1D0A" w:rsidRPr="00BC0BF8">
        <w:t xml:space="preserve">iteratively </w:t>
      </w:r>
      <w:r w:rsidR="00120BAB" w:rsidRPr="00BC0BF8">
        <w:t xml:space="preserve">adjusts the </w:t>
      </w:r>
      <w:r w:rsidR="00120BAB" w:rsidRPr="00BC0BF8">
        <w:lastRenderedPageBreak/>
        <w:t>parameters of the convolutional and fully</w:t>
      </w:r>
      <w:r w:rsidR="009A1D0A" w:rsidRPr="00BC0BF8">
        <w:t>-</w:t>
      </w:r>
      <w:r w:rsidR="00120BAB" w:rsidRPr="00BC0BF8">
        <w:t>connected layer</w:t>
      </w:r>
      <w:r w:rsidR="009A1D0A" w:rsidRPr="00BC0BF8">
        <w:t>s</w:t>
      </w:r>
      <w:r w:rsidR="00120BAB" w:rsidRPr="00BC0BF8">
        <w:t xml:space="preserve"> to obtain the optimal parameter set</w:t>
      </w:r>
      <w:r w:rsidR="005C7B49" w:rsidRPr="00BC0BF8">
        <w:rPr>
          <w:lang w:eastAsia="zh-CN"/>
        </w:rPr>
        <w:t xml:space="preserve"> </w:t>
      </w:r>
      <m:oMath>
        <m:acc>
          <m:accPr>
            <m:ctrlPr>
              <w:rPr>
                <w:rFonts w:ascii="Cambria Math" w:hAnsi="Cambria Math"/>
              </w:rPr>
            </m:ctrlPr>
          </m:accPr>
          <m:e>
            <m:r>
              <m:rPr>
                <m:sty m:val="p"/>
              </m:rPr>
              <w:rPr>
                <w:rFonts w:ascii="Cambria Math" w:hAnsi="Cambria Math"/>
              </w:rPr>
              <m:t>Θ</m:t>
            </m:r>
          </m:e>
        </m:acc>
      </m:oMath>
      <w:r w:rsidR="00120BAB" w:rsidRPr="00BC0BF8">
        <w:t xml:space="preserve">. </w:t>
      </w:r>
      <w:r w:rsidR="00CD1321" w:rsidRPr="00BC0BF8">
        <w:t>A</w:t>
      </w:r>
      <w:r w:rsidR="00120BAB" w:rsidRPr="00BC0BF8">
        <w:t xml:space="preserve">djustment of the model parameters is </w:t>
      </w:r>
      <w:r w:rsidR="00CD1321" w:rsidRPr="00BC0BF8">
        <w:t xml:space="preserve">done </w:t>
      </w:r>
      <w:r w:rsidR="00120BAB" w:rsidRPr="00BC0BF8">
        <w:t xml:space="preserve">to make the output of the proposed model </w:t>
      </w:r>
      <w:r w:rsidR="00E02DEA" w:rsidRPr="00BC0BF8">
        <w:t>approach</w:t>
      </w:r>
      <w:r w:rsidR="00120BAB" w:rsidRPr="00BC0BF8">
        <w:t xml:space="preserve"> the actual traffic conditions. </w:t>
      </w:r>
    </w:p>
    <w:p w14:paraId="202B19DE" w14:textId="11BD8A7F" w:rsidR="00F31709" w:rsidRPr="00BC0BF8" w:rsidRDefault="00534B46" w:rsidP="00C42A7D">
      <w:pPr>
        <w:pStyle w:val="3"/>
        <w:rPr>
          <w:rFonts w:cs="Times New Roman"/>
          <w:lang w:eastAsia="zh-CN"/>
        </w:rPr>
      </w:pPr>
      <w:r w:rsidRPr="00BC0BF8">
        <w:rPr>
          <w:rFonts w:cs="Times New Roman"/>
          <w:lang w:eastAsia="zh-CN"/>
        </w:rPr>
        <w:t>2.</w:t>
      </w:r>
      <w:r w:rsidR="007D09A8" w:rsidRPr="00BC0BF8">
        <w:rPr>
          <w:rFonts w:cs="Times New Roman"/>
          <w:lang w:eastAsia="zh-CN"/>
        </w:rPr>
        <w:t>3</w:t>
      </w:r>
      <w:r w:rsidR="00F31709" w:rsidRPr="00BC0BF8">
        <w:rPr>
          <w:rFonts w:cs="Times New Roman"/>
        </w:rPr>
        <w:t>.</w:t>
      </w:r>
      <w:r w:rsidRPr="00BC0BF8">
        <w:rPr>
          <w:rFonts w:cs="Times New Roman"/>
          <w:lang w:eastAsia="zh-CN"/>
        </w:rPr>
        <w:t>6</w:t>
      </w:r>
      <w:r w:rsidR="00F31709" w:rsidRPr="00BC0BF8">
        <w:rPr>
          <w:rFonts w:cs="Times New Roman"/>
        </w:rPr>
        <w:t xml:space="preserve"> </w:t>
      </w:r>
      <w:del w:id="127" w:author="Microsoft" w:date="2019-01-26T19:34:00Z">
        <w:r w:rsidR="00CD5649" w:rsidRPr="00BC0BF8" w:rsidDel="00BC6DB2">
          <w:rPr>
            <w:rFonts w:cs="Times New Roman"/>
          </w:rPr>
          <w:delText>Determin</w:delText>
        </w:r>
        <w:r w:rsidR="00CD1321" w:rsidRPr="00BC0BF8" w:rsidDel="00BC6DB2">
          <w:rPr>
            <w:rFonts w:cs="Times New Roman"/>
          </w:rPr>
          <w:delText xml:space="preserve">ing </w:delText>
        </w:r>
      </w:del>
      <w:ins w:id="128" w:author="Microsoft" w:date="2019-01-26T19:34:00Z">
        <w:r w:rsidR="00BC6DB2" w:rsidRPr="00BC0BF8">
          <w:rPr>
            <w:rFonts w:cs="Times New Roman"/>
          </w:rPr>
          <w:t>Determin</w:t>
        </w:r>
        <w:r w:rsidR="00BC6DB2">
          <w:rPr>
            <w:rFonts w:cs="Times New Roman" w:hint="eastAsia"/>
            <w:lang w:eastAsia="zh-CN"/>
          </w:rPr>
          <w:t>e</w:t>
        </w:r>
        <w:r w:rsidR="00BC6DB2" w:rsidRPr="00BC0BF8">
          <w:rPr>
            <w:rFonts w:cs="Times New Roman"/>
          </w:rPr>
          <w:t xml:space="preserve"> </w:t>
        </w:r>
      </w:ins>
      <w:r w:rsidR="00CD1321" w:rsidRPr="00BC0BF8">
        <w:rPr>
          <w:rFonts w:cs="Times New Roman"/>
        </w:rPr>
        <w:t>the</w:t>
      </w:r>
      <w:r w:rsidR="00CD5649" w:rsidRPr="00BC0BF8">
        <w:rPr>
          <w:rFonts w:cs="Times New Roman"/>
        </w:rPr>
        <w:t xml:space="preserve"> </w:t>
      </w:r>
      <w:r w:rsidR="001274F6" w:rsidRPr="00BC0BF8">
        <w:rPr>
          <w:rFonts w:cs="Times New Roman"/>
          <w:lang w:eastAsia="zh-CN"/>
        </w:rPr>
        <w:t>network structure</w:t>
      </w:r>
    </w:p>
    <w:p w14:paraId="308C0A6E" w14:textId="6E1BD00B" w:rsidR="00F31709" w:rsidRPr="00BC0BF8" w:rsidRDefault="00F31709" w:rsidP="00C42A7D">
      <w:pPr>
        <w:pStyle w:val="Paragraph"/>
      </w:pPr>
      <w:r w:rsidRPr="00BC0BF8">
        <w:t>There are two important factors that need to be considered when constructing a CNN network: (a)</w:t>
      </w:r>
      <w:r w:rsidR="00E93320" w:rsidRPr="00BC0BF8">
        <w:t xml:space="preserve"> </w:t>
      </w:r>
      <w:r w:rsidR="00CD1321" w:rsidRPr="00BC0BF8">
        <w:t xml:space="preserve">the </w:t>
      </w:r>
      <w:r w:rsidRPr="00BC0BF8">
        <w:t xml:space="preserve">hyper-parameters concerned with </w:t>
      </w:r>
      <w:r w:rsidR="00CD1321" w:rsidRPr="00BC0BF8">
        <w:t xml:space="preserve">the </w:t>
      </w:r>
      <w:r w:rsidRPr="00BC0BF8">
        <w:t xml:space="preserve">convolutional and pooling layers, such as </w:t>
      </w:r>
      <w:r w:rsidR="00CD1321" w:rsidRPr="00BC0BF8">
        <w:t xml:space="preserve">the </w:t>
      </w:r>
      <w:r w:rsidRPr="00BC0BF8">
        <w:t>convolutional filter size, pooling size, and pooling method; and (b)</w:t>
      </w:r>
      <w:r w:rsidR="00E93320" w:rsidRPr="00BC0BF8">
        <w:t xml:space="preserve"> </w:t>
      </w:r>
      <w:r w:rsidR="00CD1321" w:rsidRPr="00BC0BF8">
        <w:t xml:space="preserve">the </w:t>
      </w:r>
      <w:r w:rsidRPr="00BC0BF8">
        <w:t xml:space="preserve">depth of the CNN (Ma et </w:t>
      </w:r>
      <w:r w:rsidR="00067F8E" w:rsidRPr="00BC0BF8">
        <w:t xml:space="preserve">al., </w:t>
      </w:r>
      <w:r w:rsidRPr="00BC0BF8">
        <w:t xml:space="preserve">2017). </w:t>
      </w:r>
      <w:r w:rsidR="00CD1321" w:rsidRPr="00BC0BF8">
        <w:t xml:space="preserve">In </w:t>
      </w:r>
      <w:r w:rsidRPr="00BC0BF8">
        <w:t>determin</w:t>
      </w:r>
      <w:r w:rsidR="00CD1321" w:rsidRPr="00BC0BF8">
        <w:t>ing</w:t>
      </w:r>
      <w:r w:rsidRPr="00BC0BF8">
        <w:t xml:space="preserve"> the architecture of the CNN model, there is currently no widely accepted network parameter selection strategy. The selection of </w:t>
      </w:r>
      <w:r w:rsidR="00CD1321" w:rsidRPr="00BC0BF8">
        <w:t xml:space="preserve">the </w:t>
      </w:r>
      <w:r w:rsidRPr="00BC0BF8">
        <w:t xml:space="preserve">hyper-parameters of the neural network is related to the complexity of the specific problems, and depends largely on the designer's experience. The CNN architecture </w:t>
      </w:r>
      <w:r w:rsidR="00CD1321" w:rsidRPr="00BC0BF8">
        <w:t xml:space="preserve">proposed </w:t>
      </w:r>
      <w:r w:rsidRPr="00BC0BF8">
        <w:t xml:space="preserve">in this study is developed from LeNet-5, which is a commercially available CNN structure with good performance. </w:t>
      </w:r>
      <w:r w:rsidR="009A1343" w:rsidRPr="00BC0BF8">
        <w:t xml:space="preserve">In order to determine the optimal network depth for this study, </w:t>
      </w:r>
      <w:bookmarkStart w:id="129" w:name="OLE_LINK6"/>
      <w:r w:rsidR="009A1343" w:rsidRPr="00BC0BF8">
        <w:t xml:space="preserve">we </w:t>
      </w:r>
      <w:proofErr w:type="spellStart"/>
      <w:r w:rsidR="00CD1321" w:rsidRPr="00BC0BF8">
        <w:t>trialed</w:t>
      </w:r>
      <w:proofErr w:type="spellEnd"/>
      <w:r w:rsidR="00CD1321" w:rsidRPr="00BC0BF8">
        <w:t xml:space="preserve"> the </w:t>
      </w:r>
      <w:r w:rsidR="00196BCD" w:rsidRPr="00BC0BF8">
        <w:t xml:space="preserve">different </w:t>
      </w:r>
      <w:r w:rsidR="00CD1321" w:rsidRPr="00BC0BF8">
        <w:t>models</w:t>
      </w:r>
      <w:bookmarkEnd w:id="129"/>
      <w:r w:rsidR="009A1343" w:rsidRPr="00BC0BF8">
        <w:t xml:space="preserve"> shown in Table </w:t>
      </w:r>
      <w:r w:rsidR="00565D74" w:rsidRPr="00BC0BF8">
        <w:rPr>
          <w:lang w:eastAsia="zh-CN"/>
        </w:rPr>
        <w:t>4</w:t>
      </w:r>
      <w:r w:rsidR="009A1343" w:rsidRPr="00BC0BF8">
        <w:t>.</w:t>
      </w:r>
      <w:r w:rsidR="001021E5" w:rsidRPr="00BC0BF8">
        <w:t xml:space="preserve"> The MAPE</w:t>
      </w:r>
      <w:r w:rsidR="00CD1321" w:rsidRPr="00BC0BF8">
        <w:t>s</w:t>
      </w:r>
      <w:r w:rsidR="001021E5" w:rsidRPr="00BC0BF8">
        <w:t xml:space="preserve"> of </w:t>
      </w:r>
      <w:r w:rsidR="00CD1321" w:rsidRPr="00BC0BF8">
        <w:t xml:space="preserve">the CNNs with </w:t>
      </w:r>
      <w:r w:rsidR="001021E5" w:rsidRPr="00BC0BF8">
        <w:rPr>
          <w:noProof/>
        </w:rPr>
        <w:t>differen</w:t>
      </w:r>
      <w:r w:rsidR="00912756" w:rsidRPr="00BC0BF8">
        <w:rPr>
          <w:noProof/>
        </w:rPr>
        <w:t>t</w:t>
      </w:r>
      <w:r w:rsidR="001021E5" w:rsidRPr="00BC0BF8">
        <w:t xml:space="preserve"> depths </w:t>
      </w:r>
      <w:r w:rsidR="00CD1321" w:rsidRPr="00BC0BF8">
        <w:t xml:space="preserve">are </w:t>
      </w:r>
      <w:r w:rsidR="001021E5" w:rsidRPr="00BC0BF8">
        <w:t>illustrated in Figure 6.</w:t>
      </w:r>
    </w:p>
    <w:p w14:paraId="427496EF" w14:textId="5A9D0E1D" w:rsidR="00F31709" w:rsidRPr="00BC0BF8" w:rsidRDefault="00F31709" w:rsidP="00C42A7D">
      <w:pPr>
        <w:pStyle w:val="Tabletitle"/>
        <w:rPr>
          <w:lang w:eastAsia="zh-CN"/>
        </w:rPr>
      </w:pPr>
      <w:r w:rsidRPr="00BC0BF8">
        <w:rPr>
          <w:lang w:eastAsia="zh-CN"/>
        </w:rPr>
        <w:t xml:space="preserve">Table </w:t>
      </w:r>
      <w:r w:rsidR="00565D74" w:rsidRPr="00BC0BF8">
        <w:rPr>
          <w:lang w:eastAsia="zh-CN"/>
        </w:rPr>
        <w:t>4</w:t>
      </w:r>
      <w:r w:rsidRPr="00BC0BF8">
        <w:rPr>
          <w:lang w:eastAsia="zh-CN"/>
        </w:rPr>
        <w:t xml:space="preserve"> Different </w:t>
      </w:r>
      <w:r w:rsidR="00CD1321" w:rsidRPr="00BC0BF8">
        <w:rPr>
          <w:lang w:eastAsia="zh-CN"/>
        </w:rPr>
        <w:t xml:space="preserve">CNN </w:t>
      </w:r>
      <w:r w:rsidRPr="00BC0BF8">
        <w:rPr>
          <w:lang w:eastAsia="zh-CN"/>
        </w:rPr>
        <w:t xml:space="preserve">depths </w:t>
      </w:r>
      <w:proofErr w:type="spellStart"/>
      <w:r w:rsidR="00D92ABE" w:rsidRPr="00BC0BF8">
        <w:rPr>
          <w:lang w:eastAsia="zh-CN"/>
        </w:rPr>
        <w:t>trialed</w:t>
      </w:r>
      <w:proofErr w:type="spellEnd"/>
      <w:r w:rsidR="00D92ABE" w:rsidRPr="00BC0BF8">
        <w:rPr>
          <w:lang w:eastAsia="zh-CN"/>
        </w:rPr>
        <w:t xml:space="preserve"> in this study.</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BC0BF8" w14:paraId="06063300" w14:textId="77777777" w:rsidTr="006649A9">
        <w:tc>
          <w:tcPr>
            <w:tcW w:w="1091" w:type="dxa"/>
            <w:tcBorders>
              <w:top w:val="single" w:sz="4" w:space="0" w:color="auto"/>
              <w:bottom w:val="single" w:sz="4" w:space="0" w:color="auto"/>
            </w:tcBorders>
            <w:vAlign w:val="center"/>
          </w:tcPr>
          <w:p w14:paraId="0DCF35EE" w14:textId="77777777" w:rsidR="00F31709" w:rsidRPr="00BC0BF8" w:rsidRDefault="00F31709" w:rsidP="006649A9">
            <w:pPr>
              <w:spacing w:line="240" w:lineRule="auto"/>
              <w:jc w:val="center"/>
              <w:rPr>
                <w:sz w:val="21"/>
                <w:szCs w:val="21"/>
              </w:rPr>
            </w:pPr>
            <w:r w:rsidRPr="00BC0BF8">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BC0BF8" w:rsidRDefault="00F31709" w:rsidP="006649A9">
            <w:pPr>
              <w:spacing w:line="240" w:lineRule="auto"/>
              <w:jc w:val="center"/>
              <w:rPr>
                <w:sz w:val="21"/>
                <w:szCs w:val="21"/>
              </w:rPr>
            </w:pPr>
            <w:r w:rsidRPr="00BC0BF8">
              <w:rPr>
                <w:sz w:val="21"/>
                <w:szCs w:val="21"/>
              </w:rPr>
              <w:t xml:space="preserve">Structure of </w:t>
            </w:r>
            <w:r w:rsidR="00CD1321" w:rsidRPr="00BC0BF8">
              <w:rPr>
                <w:sz w:val="21"/>
                <w:szCs w:val="21"/>
              </w:rPr>
              <w:t>p</w:t>
            </w:r>
            <w:r w:rsidRPr="00BC0BF8">
              <w:rPr>
                <w:sz w:val="21"/>
                <w:szCs w:val="21"/>
              </w:rPr>
              <w:t>redicti</w:t>
            </w:r>
            <w:r w:rsidR="00CD1321" w:rsidRPr="00BC0BF8">
              <w:rPr>
                <w:sz w:val="21"/>
                <w:szCs w:val="21"/>
              </w:rPr>
              <w:t>ve m</w:t>
            </w:r>
            <w:r w:rsidRPr="00BC0BF8">
              <w:rPr>
                <w:sz w:val="21"/>
                <w:szCs w:val="21"/>
              </w:rPr>
              <w:t>odel</w:t>
            </w:r>
          </w:p>
        </w:tc>
      </w:tr>
      <w:tr w:rsidR="00D26599" w:rsidRPr="00BC0BF8" w14:paraId="2441B4D4" w14:textId="77777777" w:rsidTr="006649A9">
        <w:tc>
          <w:tcPr>
            <w:tcW w:w="1091" w:type="dxa"/>
            <w:tcBorders>
              <w:top w:val="single" w:sz="4" w:space="0" w:color="auto"/>
            </w:tcBorders>
            <w:vAlign w:val="center"/>
          </w:tcPr>
          <w:p w14:paraId="36DF4AD0" w14:textId="77777777" w:rsidR="00F31709" w:rsidRPr="00BC0BF8" w:rsidRDefault="00F31709" w:rsidP="006649A9">
            <w:pPr>
              <w:spacing w:line="240" w:lineRule="auto"/>
              <w:jc w:val="center"/>
              <w:rPr>
                <w:sz w:val="21"/>
                <w:szCs w:val="21"/>
              </w:rPr>
            </w:pPr>
            <w:r w:rsidRPr="00BC0BF8">
              <w:rPr>
                <w:sz w:val="21"/>
                <w:szCs w:val="21"/>
              </w:rPr>
              <w:t>Depth-1</w:t>
            </w:r>
          </w:p>
        </w:tc>
        <w:tc>
          <w:tcPr>
            <w:tcW w:w="5059" w:type="dxa"/>
            <w:tcBorders>
              <w:top w:val="single" w:sz="4" w:space="0" w:color="auto"/>
            </w:tcBorders>
            <w:vAlign w:val="center"/>
          </w:tcPr>
          <w:p w14:paraId="2F45CFCD" w14:textId="4C9B4F6E" w:rsidR="00F31709" w:rsidRPr="00BC0BF8" w:rsidRDefault="00F31709" w:rsidP="006649A9">
            <w:pPr>
              <w:spacing w:line="240" w:lineRule="auto"/>
              <w:jc w:val="center"/>
              <w:rPr>
                <w:sz w:val="21"/>
                <w:szCs w:val="21"/>
              </w:rPr>
            </w:pPr>
            <w:r w:rsidRPr="00BC0BF8">
              <w:rPr>
                <w:sz w:val="21"/>
                <w:szCs w:val="21"/>
              </w:rPr>
              <w:t>A fully-connected layer simply us</w:t>
            </w:r>
            <w:r w:rsidR="00CD1321" w:rsidRPr="00BC0BF8">
              <w:rPr>
                <w:sz w:val="21"/>
                <w:szCs w:val="21"/>
              </w:rPr>
              <w:t>ing</w:t>
            </w:r>
            <w:r w:rsidRPr="00BC0BF8">
              <w:rPr>
                <w:sz w:val="21"/>
                <w:szCs w:val="21"/>
              </w:rPr>
              <w:t xml:space="preserve"> the input data</w:t>
            </w:r>
          </w:p>
        </w:tc>
      </w:tr>
      <w:tr w:rsidR="00D26599" w:rsidRPr="00BC0BF8" w14:paraId="78F7A98D" w14:textId="77777777" w:rsidTr="006649A9">
        <w:tc>
          <w:tcPr>
            <w:tcW w:w="1091" w:type="dxa"/>
            <w:vAlign w:val="center"/>
          </w:tcPr>
          <w:p w14:paraId="07C2FC31" w14:textId="77777777" w:rsidR="00F31709" w:rsidRPr="00BC0BF8" w:rsidRDefault="00F31709" w:rsidP="006649A9">
            <w:pPr>
              <w:spacing w:line="240" w:lineRule="auto"/>
              <w:jc w:val="center"/>
              <w:rPr>
                <w:sz w:val="21"/>
                <w:szCs w:val="21"/>
              </w:rPr>
            </w:pPr>
            <w:r w:rsidRPr="00BC0BF8">
              <w:rPr>
                <w:sz w:val="21"/>
                <w:szCs w:val="21"/>
              </w:rPr>
              <w:t>Depth-2</w:t>
            </w:r>
          </w:p>
        </w:tc>
        <w:tc>
          <w:tcPr>
            <w:tcW w:w="5059" w:type="dxa"/>
            <w:vAlign w:val="center"/>
          </w:tcPr>
          <w:p w14:paraId="5E5188BD" w14:textId="77777777" w:rsidR="00F31709" w:rsidRPr="00BC0BF8" w:rsidRDefault="00F31709" w:rsidP="006649A9">
            <w:pPr>
              <w:spacing w:line="240" w:lineRule="auto"/>
              <w:jc w:val="center"/>
              <w:rPr>
                <w:sz w:val="21"/>
                <w:szCs w:val="21"/>
              </w:rPr>
            </w:pPr>
            <w:r w:rsidRPr="00BC0BF8">
              <w:rPr>
                <w:sz w:val="21"/>
                <w:szCs w:val="21"/>
              </w:rPr>
              <w:t>32conv-&gt;fully-connected</w:t>
            </w:r>
          </w:p>
        </w:tc>
      </w:tr>
      <w:tr w:rsidR="00D26599" w:rsidRPr="00BC0BF8" w14:paraId="234E0AF3" w14:textId="77777777" w:rsidTr="006649A9">
        <w:tc>
          <w:tcPr>
            <w:tcW w:w="1091" w:type="dxa"/>
            <w:vAlign w:val="center"/>
          </w:tcPr>
          <w:p w14:paraId="50307FD5" w14:textId="77777777" w:rsidR="00F31709" w:rsidRPr="00BC0BF8" w:rsidRDefault="00F31709" w:rsidP="006649A9">
            <w:pPr>
              <w:spacing w:line="240" w:lineRule="auto"/>
              <w:jc w:val="center"/>
              <w:rPr>
                <w:sz w:val="21"/>
                <w:szCs w:val="21"/>
              </w:rPr>
            </w:pPr>
            <w:r w:rsidRPr="00BC0BF8">
              <w:rPr>
                <w:sz w:val="21"/>
                <w:szCs w:val="21"/>
              </w:rPr>
              <w:t>Depth-3</w:t>
            </w:r>
          </w:p>
        </w:tc>
        <w:tc>
          <w:tcPr>
            <w:tcW w:w="5059" w:type="dxa"/>
            <w:vAlign w:val="center"/>
          </w:tcPr>
          <w:p w14:paraId="6FA4E0B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conv-&gt;32conv-&gt;fully-connected</w:t>
            </w:r>
          </w:p>
        </w:tc>
      </w:tr>
      <w:tr w:rsidR="00D26599" w:rsidRPr="00BC0BF8" w14:paraId="481D1F4C" w14:textId="77777777" w:rsidTr="006649A9">
        <w:tc>
          <w:tcPr>
            <w:tcW w:w="1091" w:type="dxa"/>
            <w:vAlign w:val="center"/>
          </w:tcPr>
          <w:p w14:paraId="0406DBEE" w14:textId="77777777" w:rsidR="00F31709" w:rsidRPr="00BC0BF8" w:rsidRDefault="00F31709" w:rsidP="006649A9">
            <w:pPr>
              <w:spacing w:line="240" w:lineRule="auto"/>
              <w:jc w:val="center"/>
              <w:rPr>
                <w:sz w:val="21"/>
                <w:szCs w:val="21"/>
              </w:rPr>
            </w:pPr>
            <w:r w:rsidRPr="00BC0BF8">
              <w:rPr>
                <w:sz w:val="21"/>
                <w:szCs w:val="21"/>
              </w:rPr>
              <w:t>Depth-4</w:t>
            </w:r>
          </w:p>
        </w:tc>
        <w:tc>
          <w:tcPr>
            <w:tcW w:w="5059" w:type="dxa"/>
            <w:vAlign w:val="center"/>
          </w:tcPr>
          <w:p w14:paraId="162FF02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conv-&gt;64conv-&gt;32conv-&gt;fully-connected</w:t>
            </w:r>
          </w:p>
        </w:tc>
      </w:tr>
      <w:tr w:rsidR="00F31709" w:rsidRPr="00BC0BF8" w14:paraId="38CD7B81" w14:textId="77777777" w:rsidTr="006649A9">
        <w:tc>
          <w:tcPr>
            <w:tcW w:w="1091" w:type="dxa"/>
            <w:vAlign w:val="center"/>
          </w:tcPr>
          <w:p w14:paraId="20468E9D" w14:textId="77777777" w:rsidR="00F31709" w:rsidRPr="00BC0BF8" w:rsidRDefault="00F31709" w:rsidP="006649A9">
            <w:pPr>
              <w:spacing w:line="240" w:lineRule="auto"/>
              <w:jc w:val="center"/>
              <w:rPr>
                <w:sz w:val="21"/>
                <w:szCs w:val="21"/>
              </w:rPr>
            </w:pPr>
            <w:r w:rsidRPr="00BC0BF8">
              <w:rPr>
                <w:sz w:val="21"/>
                <w:szCs w:val="21"/>
              </w:rPr>
              <w:t>Depth-5</w:t>
            </w:r>
          </w:p>
        </w:tc>
        <w:tc>
          <w:tcPr>
            <w:tcW w:w="5059" w:type="dxa"/>
            <w:vAlign w:val="center"/>
          </w:tcPr>
          <w:p w14:paraId="4DD9D502"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conv-&gt;64conv-&gt;64conv-&gt;32conv-&gt;fully-connected</w:t>
            </w:r>
          </w:p>
        </w:tc>
      </w:tr>
    </w:tbl>
    <w:p w14:paraId="4C307253" w14:textId="198DCB25" w:rsidR="00F31709" w:rsidRPr="00BC0BF8" w:rsidRDefault="006F5503" w:rsidP="00223F4C">
      <w:pPr>
        <w:pStyle w:val="Heading4Paragraph"/>
        <w:keepNext/>
      </w:pPr>
      <w:r w:rsidRPr="00BC0BF8">
        <w:rPr>
          <w:noProof/>
          <w:lang w:val="en-US" w:eastAsia="zh-CN"/>
        </w:rPr>
        <w:lastRenderedPageBreak/>
        <w:drawing>
          <wp:inline distT="0" distB="0" distL="0" distR="0" wp14:anchorId="5B248ED1" wp14:editId="209259D7">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1CCDEE2" w14:textId="76862081"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proofErr w:type="gramStart"/>
      <w:r w:rsidR="00541C9B">
        <w:rPr>
          <w:rFonts w:ascii="Times New Roman" w:hAnsi="Times New Roman" w:cs="Times New Roman"/>
          <w:noProof/>
        </w:rPr>
        <w:t>6</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Prediction accuracy </w:t>
      </w:r>
      <w:del w:id="130" w:author="Microsoft" w:date="2019-01-26T21:33:00Z">
        <w:r w:rsidRPr="00BC0BF8" w:rsidDel="004F0733">
          <w:rPr>
            <w:rFonts w:ascii="Times New Roman" w:eastAsiaTheme="minorEastAsia" w:hAnsi="Times New Roman" w:cs="Times New Roman"/>
            <w:lang w:eastAsia="zh-CN"/>
          </w:rPr>
          <w:delText xml:space="preserve">with </w:delText>
        </w:r>
      </w:del>
      <w:ins w:id="131" w:author="Microsoft" w:date="2019-01-26T21:33:00Z">
        <w:r w:rsidR="004F0733">
          <w:rPr>
            <w:rFonts w:ascii="Times New Roman" w:eastAsiaTheme="minorEastAsia" w:hAnsi="Times New Roman" w:cs="Times New Roman" w:hint="eastAsia"/>
            <w:lang w:eastAsia="zh-CN"/>
          </w:rPr>
          <w:t>at</w:t>
        </w:r>
        <w:r w:rsidR="004F0733" w:rsidRPr="00BC0BF8">
          <w:rPr>
            <w:rFonts w:ascii="Times New Roman" w:eastAsiaTheme="minorEastAsia" w:hAnsi="Times New Roman" w:cs="Times New Roman"/>
            <w:lang w:eastAsia="zh-CN"/>
          </w:rPr>
          <w:t xml:space="preserve"> </w:t>
        </w:r>
      </w:ins>
      <w:r w:rsidRPr="00BC0BF8">
        <w:rPr>
          <w:rFonts w:ascii="Times New Roman" w:eastAsiaTheme="minorEastAsia" w:hAnsi="Times New Roman" w:cs="Times New Roman"/>
          <w:lang w:eastAsia="zh-CN"/>
        </w:rPr>
        <w:t>different depths</w:t>
      </w:r>
      <w:proofErr w:type="gramEnd"/>
      <w:r w:rsidR="00D92ABE" w:rsidRPr="00BC0BF8">
        <w:rPr>
          <w:rFonts w:ascii="Times New Roman" w:eastAsiaTheme="minorEastAsia" w:hAnsi="Times New Roman" w:cs="Times New Roman"/>
          <w:lang w:eastAsia="zh-CN"/>
        </w:rPr>
        <w:t>.</w:t>
      </w:r>
    </w:p>
    <w:p w14:paraId="506EDE75" w14:textId="57904BA6" w:rsidR="00F31709" w:rsidRPr="00BC0BF8" w:rsidRDefault="00095C30" w:rsidP="00C42A7D">
      <w:pPr>
        <w:pStyle w:val="Newparagraph"/>
      </w:pPr>
      <w:r w:rsidRPr="00BC0BF8">
        <w:t>C</w:t>
      </w:r>
      <w:r w:rsidR="00F31709" w:rsidRPr="00BC0BF8">
        <w:t>omparing depth-1 and depth-2</w:t>
      </w:r>
      <w:r w:rsidRPr="00BC0BF8">
        <w:t xml:space="preserve"> in Figure </w:t>
      </w:r>
      <w:r w:rsidR="00541C9B">
        <w:rPr>
          <w:rFonts w:hint="eastAsia"/>
          <w:lang w:eastAsia="zh-CN"/>
        </w:rPr>
        <w:t>6</w:t>
      </w:r>
      <w:r w:rsidR="00F31709" w:rsidRPr="00BC0BF8">
        <w:t xml:space="preserve">, it can be found that </w:t>
      </w:r>
      <w:r w:rsidR="006B4531" w:rsidRPr="00BC0BF8">
        <w:t>the addition of</w:t>
      </w:r>
      <w:r w:rsidR="00F31709" w:rsidRPr="00BC0BF8">
        <w:t xml:space="preserve"> </w:t>
      </w:r>
      <w:r w:rsidRPr="00BC0BF8">
        <w:t xml:space="preserve">a </w:t>
      </w:r>
      <w:r w:rsidR="00F31709" w:rsidRPr="00BC0BF8">
        <w:t xml:space="preserve">convolution layer improves the accuracy of the prediction. Furthermore, a neural network with too many deep </w:t>
      </w:r>
      <w:r w:rsidR="0073703A" w:rsidRPr="00BC0BF8">
        <w:t>frameworks</w:t>
      </w:r>
      <w:r w:rsidR="00F31709" w:rsidRPr="00BC0BF8">
        <w:t xml:space="preserve"> do</w:t>
      </w:r>
      <w:r w:rsidRPr="00BC0BF8">
        <w:t>es</w:t>
      </w:r>
      <w:r w:rsidR="00F31709" w:rsidRPr="00BC0BF8">
        <w:t xml:space="preserve"> not </w:t>
      </w:r>
      <w:r w:rsidRPr="00BC0BF8">
        <w:t xml:space="preserve">have </w:t>
      </w:r>
      <w:r w:rsidR="00F31709" w:rsidRPr="00BC0BF8">
        <w:t xml:space="preserve">significantly </w:t>
      </w:r>
      <w:r w:rsidRPr="00BC0BF8">
        <w:t xml:space="preserve">better </w:t>
      </w:r>
      <w:r w:rsidR="00F31709" w:rsidRPr="00BC0BF8">
        <w:t>forecast</w:t>
      </w:r>
      <w:r w:rsidRPr="00BC0BF8">
        <w:t>ing</w:t>
      </w:r>
      <w:r w:rsidR="00F31709" w:rsidRPr="00BC0BF8">
        <w:t xml:space="preserve"> accuracy. For example, the prediction error does not decrease when the depth of the network changes from depth-3 to depth-5</w:t>
      </w:r>
      <w:r w:rsidRPr="00BC0BF8">
        <w:t xml:space="preserve"> (Figure </w:t>
      </w:r>
      <w:r w:rsidR="00541C9B">
        <w:rPr>
          <w:rFonts w:hint="eastAsia"/>
          <w:lang w:eastAsia="zh-CN"/>
        </w:rPr>
        <w:t>6</w:t>
      </w:r>
      <w:r w:rsidRPr="00BC0BF8">
        <w:t>)</w:t>
      </w:r>
      <w:r w:rsidR="00F31709" w:rsidRPr="00BC0BF8">
        <w:t>.</w:t>
      </w:r>
      <w:r w:rsidR="000F37B0" w:rsidRPr="00BC0BF8">
        <w:t xml:space="preserve"> </w:t>
      </w:r>
      <w:r w:rsidR="00F31709" w:rsidRPr="00BC0BF8">
        <w:t>In this study, two layers of convolutional and pool</w:t>
      </w:r>
      <w:r w:rsidR="00FD4E98" w:rsidRPr="00BC0BF8">
        <w:t>ing</w:t>
      </w:r>
      <w:r w:rsidR="00F31709" w:rsidRPr="00BC0BF8">
        <w:t xml:space="preserve"> layers were selected as </w:t>
      </w:r>
      <w:r w:rsidRPr="00BC0BF8">
        <w:t xml:space="preserve">the </w:t>
      </w:r>
      <w:r w:rsidR="00F31709" w:rsidRPr="00BC0BF8">
        <w:t xml:space="preserve">feature extraction network structure. The specific network hyper-parameters are listed </w:t>
      </w:r>
      <w:r w:rsidRPr="00BC0BF8">
        <w:t xml:space="preserve">in Table </w:t>
      </w:r>
      <w:r w:rsidR="00541C9B">
        <w:rPr>
          <w:rFonts w:hint="eastAsia"/>
          <w:lang w:eastAsia="zh-CN"/>
        </w:rPr>
        <w:t>5</w:t>
      </w:r>
      <w:r w:rsidRPr="00BC0BF8">
        <w:t>.</w:t>
      </w:r>
    </w:p>
    <w:p w14:paraId="4858FC47" w14:textId="5135B357" w:rsidR="00F31709" w:rsidRPr="00BC0BF8" w:rsidRDefault="00F31709" w:rsidP="00C42A7D">
      <w:pPr>
        <w:pStyle w:val="Tabletitle"/>
        <w:rPr>
          <w:lang w:eastAsia="zh-CN"/>
        </w:rPr>
      </w:pPr>
      <w:r w:rsidRPr="00BC0BF8">
        <w:rPr>
          <w:lang w:eastAsia="zh-CN"/>
        </w:rPr>
        <w:t xml:space="preserve">Table </w:t>
      </w:r>
      <w:r w:rsidR="00541C9B">
        <w:rPr>
          <w:rFonts w:hint="eastAsia"/>
          <w:lang w:eastAsia="zh-CN"/>
        </w:rPr>
        <w:t>5</w:t>
      </w:r>
      <w:r w:rsidRPr="00BC0BF8">
        <w:rPr>
          <w:lang w:eastAsia="zh-CN"/>
        </w:rPr>
        <w:t xml:space="preserve"> Hyper-parameters of </w:t>
      </w:r>
      <w:r w:rsidR="008A6148">
        <w:rPr>
          <w:rFonts w:hint="eastAsia"/>
          <w:lang w:eastAsia="zh-CN"/>
        </w:rPr>
        <w:t>CNN</w:t>
      </w:r>
      <w:r w:rsidR="00D92ABE" w:rsidRPr="00BC0BF8">
        <w:rPr>
          <w:lang w:eastAsia="zh-CN"/>
        </w:rPr>
        <w:t>.</w:t>
      </w:r>
    </w:p>
    <w:tbl>
      <w:tblPr>
        <w:tblStyle w:val="aa"/>
        <w:tblW w:w="75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tblGrid>
      <w:tr w:rsidR="00B52253" w:rsidRPr="00BC0BF8" w14:paraId="0F3DE9DE" w14:textId="77777777" w:rsidTr="00B52253">
        <w:tc>
          <w:tcPr>
            <w:tcW w:w="1376" w:type="dxa"/>
            <w:tcBorders>
              <w:top w:val="single" w:sz="4" w:space="0" w:color="auto"/>
              <w:bottom w:val="single" w:sz="4" w:space="0" w:color="auto"/>
            </w:tcBorders>
            <w:vAlign w:val="center"/>
          </w:tcPr>
          <w:p w14:paraId="18D31E77" w14:textId="77777777" w:rsidR="00B52253" w:rsidRPr="00BC0BF8" w:rsidRDefault="00B52253" w:rsidP="006649A9">
            <w:pPr>
              <w:spacing w:line="240" w:lineRule="auto"/>
              <w:ind w:firstLine="420"/>
              <w:jc w:val="center"/>
            </w:pPr>
            <w:r w:rsidRPr="00BC0BF8">
              <w:t>Layer</w:t>
            </w:r>
          </w:p>
        </w:tc>
        <w:tc>
          <w:tcPr>
            <w:tcW w:w="2269" w:type="dxa"/>
            <w:tcBorders>
              <w:top w:val="single" w:sz="4" w:space="0" w:color="auto"/>
              <w:bottom w:val="single" w:sz="4" w:space="0" w:color="auto"/>
            </w:tcBorders>
            <w:vAlign w:val="center"/>
          </w:tcPr>
          <w:p w14:paraId="76447991" w14:textId="77777777" w:rsidR="00B52253" w:rsidRPr="00BC0BF8" w:rsidRDefault="00B52253" w:rsidP="006649A9">
            <w:pPr>
              <w:spacing w:line="240" w:lineRule="auto"/>
              <w:ind w:firstLine="420"/>
              <w:jc w:val="center"/>
            </w:pPr>
            <w:r w:rsidRPr="00BC0BF8">
              <w:t>Name</w:t>
            </w:r>
          </w:p>
        </w:tc>
        <w:tc>
          <w:tcPr>
            <w:tcW w:w="2149" w:type="dxa"/>
            <w:tcBorders>
              <w:top w:val="single" w:sz="4" w:space="0" w:color="auto"/>
              <w:bottom w:val="single" w:sz="4" w:space="0" w:color="auto"/>
            </w:tcBorders>
            <w:vAlign w:val="center"/>
          </w:tcPr>
          <w:p w14:paraId="3BF8B4AD" w14:textId="77777777" w:rsidR="00B52253" w:rsidRPr="00BC0BF8" w:rsidRDefault="00B52253" w:rsidP="006649A9">
            <w:pPr>
              <w:spacing w:line="240" w:lineRule="auto"/>
              <w:ind w:firstLine="420"/>
              <w:jc w:val="center"/>
              <w:rPr>
                <w:lang w:eastAsia="zh-CN"/>
              </w:rPr>
            </w:pPr>
            <w:r w:rsidRPr="00BC0BF8">
              <w:t>Parameters</w:t>
            </w:r>
          </w:p>
        </w:tc>
        <w:tc>
          <w:tcPr>
            <w:tcW w:w="1728" w:type="dxa"/>
            <w:tcBorders>
              <w:top w:val="single" w:sz="4" w:space="0" w:color="auto"/>
              <w:bottom w:val="single" w:sz="4" w:space="0" w:color="auto"/>
            </w:tcBorders>
            <w:vAlign w:val="center"/>
          </w:tcPr>
          <w:p w14:paraId="4F381435" w14:textId="77777777" w:rsidR="00B52253" w:rsidRPr="00BC0BF8" w:rsidRDefault="00B52253" w:rsidP="006649A9">
            <w:pPr>
              <w:spacing w:line="240" w:lineRule="auto"/>
              <w:ind w:firstLine="420"/>
              <w:jc w:val="center"/>
            </w:pPr>
            <w:r w:rsidRPr="00BC0BF8">
              <w:t>Dimension</w:t>
            </w:r>
          </w:p>
        </w:tc>
      </w:tr>
      <w:tr w:rsidR="00B52253" w:rsidRPr="00BC0BF8" w14:paraId="3EB4D1C3" w14:textId="77777777" w:rsidTr="00B52253">
        <w:tc>
          <w:tcPr>
            <w:tcW w:w="1376" w:type="dxa"/>
            <w:tcBorders>
              <w:top w:val="single" w:sz="4" w:space="0" w:color="auto"/>
            </w:tcBorders>
            <w:vAlign w:val="center"/>
          </w:tcPr>
          <w:p w14:paraId="55419435" w14:textId="77777777" w:rsidR="00B52253" w:rsidRPr="00BC0BF8" w:rsidRDefault="00B52253" w:rsidP="006649A9">
            <w:pPr>
              <w:spacing w:line="240" w:lineRule="auto"/>
              <w:ind w:firstLine="420"/>
              <w:jc w:val="center"/>
            </w:pPr>
            <w:r w:rsidRPr="00BC0BF8">
              <w:t>1</w:t>
            </w:r>
          </w:p>
        </w:tc>
        <w:tc>
          <w:tcPr>
            <w:tcW w:w="2269" w:type="dxa"/>
            <w:tcBorders>
              <w:top w:val="single" w:sz="4" w:space="0" w:color="auto"/>
            </w:tcBorders>
            <w:vAlign w:val="center"/>
          </w:tcPr>
          <w:p w14:paraId="4FDF95B0" w14:textId="77777777" w:rsidR="00B52253" w:rsidRPr="00BC0BF8" w:rsidRDefault="00B52253" w:rsidP="006649A9">
            <w:pPr>
              <w:spacing w:line="240" w:lineRule="auto"/>
              <w:ind w:firstLine="420"/>
              <w:jc w:val="center"/>
            </w:pPr>
            <w:r w:rsidRPr="00BC0BF8">
              <w:t>Input</w:t>
            </w:r>
          </w:p>
        </w:tc>
        <w:tc>
          <w:tcPr>
            <w:tcW w:w="2149" w:type="dxa"/>
            <w:tcBorders>
              <w:top w:val="single" w:sz="4" w:space="0" w:color="auto"/>
            </w:tcBorders>
            <w:vAlign w:val="center"/>
          </w:tcPr>
          <w:p w14:paraId="4F7E5202" w14:textId="77777777" w:rsidR="00B52253" w:rsidRPr="00BC0BF8" w:rsidRDefault="00B52253" w:rsidP="006649A9">
            <w:pPr>
              <w:spacing w:line="240" w:lineRule="auto"/>
              <w:ind w:firstLine="420"/>
              <w:jc w:val="center"/>
            </w:pPr>
            <w:r w:rsidRPr="00BC0BF8">
              <w:t>Non</w:t>
            </w:r>
          </w:p>
        </w:tc>
        <w:tc>
          <w:tcPr>
            <w:tcW w:w="1728" w:type="dxa"/>
            <w:tcBorders>
              <w:top w:val="single" w:sz="4" w:space="0" w:color="auto"/>
            </w:tcBorders>
            <w:vAlign w:val="center"/>
          </w:tcPr>
          <w:p w14:paraId="3C1D0519" w14:textId="77777777" w:rsidR="00B52253" w:rsidRPr="00BC0BF8" w:rsidRDefault="00B52253" w:rsidP="006649A9">
            <w:pPr>
              <w:spacing w:line="240" w:lineRule="auto"/>
              <w:ind w:firstLine="420"/>
              <w:jc w:val="center"/>
            </w:pPr>
            <w:r w:rsidRPr="00BC0BF8">
              <w:t>(1,20,8)</w:t>
            </w:r>
          </w:p>
        </w:tc>
      </w:tr>
      <w:tr w:rsidR="00B52253" w:rsidRPr="00BC0BF8" w14:paraId="6C0F5C38" w14:textId="77777777" w:rsidTr="00B52253">
        <w:tc>
          <w:tcPr>
            <w:tcW w:w="1376" w:type="dxa"/>
            <w:vAlign w:val="center"/>
          </w:tcPr>
          <w:p w14:paraId="39E00DFE" w14:textId="77777777" w:rsidR="00B52253" w:rsidRPr="00BC0BF8" w:rsidRDefault="00B52253" w:rsidP="006649A9">
            <w:pPr>
              <w:spacing w:line="240" w:lineRule="auto"/>
              <w:ind w:firstLine="420"/>
              <w:jc w:val="center"/>
            </w:pPr>
            <w:r w:rsidRPr="00BC0BF8">
              <w:t>2</w:t>
            </w:r>
          </w:p>
        </w:tc>
        <w:tc>
          <w:tcPr>
            <w:tcW w:w="2269" w:type="dxa"/>
            <w:vAlign w:val="center"/>
          </w:tcPr>
          <w:p w14:paraId="63858F2E" w14:textId="77777777" w:rsidR="00B52253" w:rsidRPr="00BC0BF8" w:rsidRDefault="00B52253" w:rsidP="006649A9">
            <w:pPr>
              <w:spacing w:line="240" w:lineRule="auto"/>
              <w:ind w:firstLine="420"/>
              <w:jc w:val="center"/>
            </w:pPr>
            <w:r w:rsidRPr="00BC0BF8">
              <w:t>Convolution</w:t>
            </w:r>
          </w:p>
        </w:tc>
        <w:tc>
          <w:tcPr>
            <w:tcW w:w="2149" w:type="dxa"/>
            <w:vAlign w:val="center"/>
          </w:tcPr>
          <w:p w14:paraId="15D2C39C" w14:textId="77777777" w:rsidR="00B52253" w:rsidRPr="00BC0BF8" w:rsidRDefault="00B52253" w:rsidP="006649A9">
            <w:pPr>
              <w:spacing w:line="240" w:lineRule="auto"/>
              <w:ind w:firstLine="420"/>
              <w:jc w:val="center"/>
            </w:pPr>
            <w:r w:rsidRPr="00BC0BF8">
              <w:t>Filter(16,3,3)</w:t>
            </w:r>
          </w:p>
        </w:tc>
        <w:tc>
          <w:tcPr>
            <w:tcW w:w="1728" w:type="dxa"/>
            <w:vAlign w:val="center"/>
          </w:tcPr>
          <w:p w14:paraId="51A700BA" w14:textId="60E12120" w:rsidR="00B52253" w:rsidRPr="00BC0BF8" w:rsidRDefault="00B52253" w:rsidP="006649A9">
            <w:pPr>
              <w:spacing w:line="240" w:lineRule="auto"/>
              <w:ind w:firstLine="420"/>
              <w:jc w:val="center"/>
            </w:pPr>
            <w:r w:rsidRPr="00BC0BF8">
              <w:t>(16,20,8)</w:t>
            </w:r>
          </w:p>
        </w:tc>
      </w:tr>
      <w:tr w:rsidR="00B52253" w:rsidRPr="00BC0BF8" w14:paraId="3DB4F0C0" w14:textId="77777777" w:rsidTr="00B52253">
        <w:tc>
          <w:tcPr>
            <w:tcW w:w="1376" w:type="dxa"/>
            <w:vAlign w:val="center"/>
          </w:tcPr>
          <w:p w14:paraId="2451BDBE" w14:textId="77777777" w:rsidR="00B52253" w:rsidRPr="00BC0BF8" w:rsidRDefault="00B52253" w:rsidP="006649A9">
            <w:pPr>
              <w:spacing w:line="240" w:lineRule="auto"/>
              <w:ind w:firstLine="420"/>
              <w:jc w:val="center"/>
            </w:pPr>
            <w:r w:rsidRPr="00BC0BF8">
              <w:t>3</w:t>
            </w:r>
          </w:p>
        </w:tc>
        <w:tc>
          <w:tcPr>
            <w:tcW w:w="2269" w:type="dxa"/>
            <w:vAlign w:val="center"/>
          </w:tcPr>
          <w:p w14:paraId="6EE8DCFD" w14:textId="77777777" w:rsidR="00B52253" w:rsidRPr="00BC0BF8" w:rsidRDefault="00B52253" w:rsidP="006649A9">
            <w:pPr>
              <w:spacing w:line="240" w:lineRule="auto"/>
              <w:ind w:firstLine="420"/>
              <w:jc w:val="center"/>
            </w:pPr>
            <w:r w:rsidRPr="00BC0BF8">
              <w:t>Pooling</w:t>
            </w:r>
          </w:p>
        </w:tc>
        <w:tc>
          <w:tcPr>
            <w:tcW w:w="2149" w:type="dxa"/>
            <w:vAlign w:val="center"/>
          </w:tcPr>
          <w:p w14:paraId="7672D43C" w14:textId="77777777" w:rsidR="00B52253" w:rsidRPr="00BC0BF8" w:rsidRDefault="00B52253" w:rsidP="006649A9">
            <w:pPr>
              <w:spacing w:line="240" w:lineRule="auto"/>
              <w:ind w:firstLine="420"/>
              <w:jc w:val="center"/>
            </w:pPr>
            <w:r w:rsidRPr="00BC0BF8">
              <w:t>Pooling(2,2)</w:t>
            </w:r>
          </w:p>
        </w:tc>
        <w:tc>
          <w:tcPr>
            <w:tcW w:w="1728" w:type="dxa"/>
            <w:vAlign w:val="center"/>
          </w:tcPr>
          <w:p w14:paraId="2E450B97" w14:textId="7E8173B6" w:rsidR="00B52253" w:rsidRPr="00BC0BF8" w:rsidRDefault="00B52253" w:rsidP="006649A9">
            <w:pPr>
              <w:spacing w:line="240" w:lineRule="auto"/>
              <w:ind w:firstLine="420"/>
              <w:jc w:val="center"/>
            </w:pPr>
            <w:r w:rsidRPr="00BC0BF8">
              <w:t>(16,10,4)</w:t>
            </w:r>
          </w:p>
        </w:tc>
      </w:tr>
      <w:tr w:rsidR="00B52253" w:rsidRPr="00BC0BF8" w14:paraId="6CA95935" w14:textId="77777777" w:rsidTr="00B52253">
        <w:tc>
          <w:tcPr>
            <w:tcW w:w="1376" w:type="dxa"/>
            <w:vAlign w:val="center"/>
          </w:tcPr>
          <w:p w14:paraId="6184C971" w14:textId="77777777" w:rsidR="00B52253" w:rsidRPr="00BC0BF8" w:rsidRDefault="00B52253" w:rsidP="006649A9">
            <w:pPr>
              <w:spacing w:line="240" w:lineRule="auto"/>
              <w:ind w:firstLine="420"/>
              <w:jc w:val="center"/>
            </w:pPr>
            <w:r w:rsidRPr="00BC0BF8">
              <w:t>4</w:t>
            </w:r>
          </w:p>
        </w:tc>
        <w:tc>
          <w:tcPr>
            <w:tcW w:w="2269" w:type="dxa"/>
            <w:vAlign w:val="center"/>
          </w:tcPr>
          <w:p w14:paraId="3E30F022" w14:textId="77777777" w:rsidR="00B52253" w:rsidRPr="00BC0BF8" w:rsidRDefault="00B52253" w:rsidP="006649A9">
            <w:pPr>
              <w:spacing w:line="240" w:lineRule="auto"/>
              <w:ind w:firstLine="420"/>
              <w:jc w:val="center"/>
            </w:pPr>
            <w:r w:rsidRPr="00BC0BF8">
              <w:t>Convolution</w:t>
            </w:r>
          </w:p>
        </w:tc>
        <w:tc>
          <w:tcPr>
            <w:tcW w:w="2149" w:type="dxa"/>
            <w:vAlign w:val="center"/>
          </w:tcPr>
          <w:p w14:paraId="76791A65" w14:textId="77777777" w:rsidR="00B52253" w:rsidRPr="00BC0BF8" w:rsidRDefault="00B52253" w:rsidP="006649A9">
            <w:pPr>
              <w:spacing w:line="240" w:lineRule="auto"/>
              <w:ind w:firstLine="420"/>
              <w:jc w:val="center"/>
            </w:pPr>
            <w:r w:rsidRPr="00BC0BF8">
              <w:t>Filter(32,3,3)</w:t>
            </w:r>
          </w:p>
        </w:tc>
        <w:tc>
          <w:tcPr>
            <w:tcW w:w="1728" w:type="dxa"/>
            <w:vAlign w:val="center"/>
          </w:tcPr>
          <w:p w14:paraId="1EF690ED" w14:textId="77777777" w:rsidR="00B52253" w:rsidRPr="00BC0BF8" w:rsidRDefault="00B52253" w:rsidP="006649A9">
            <w:pPr>
              <w:spacing w:line="240" w:lineRule="auto"/>
              <w:ind w:firstLine="420"/>
              <w:jc w:val="center"/>
            </w:pPr>
            <w:r w:rsidRPr="00BC0BF8">
              <w:t>(32,10,4)</w:t>
            </w:r>
          </w:p>
        </w:tc>
      </w:tr>
      <w:tr w:rsidR="00B52253" w:rsidRPr="00BC0BF8" w14:paraId="15ADC431" w14:textId="77777777" w:rsidTr="00B52253">
        <w:tc>
          <w:tcPr>
            <w:tcW w:w="1376" w:type="dxa"/>
            <w:vAlign w:val="center"/>
          </w:tcPr>
          <w:p w14:paraId="37D04542" w14:textId="77777777" w:rsidR="00B52253" w:rsidRPr="00BC0BF8" w:rsidRDefault="00B52253" w:rsidP="006649A9">
            <w:pPr>
              <w:spacing w:line="240" w:lineRule="auto"/>
              <w:ind w:firstLine="420"/>
              <w:jc w:val="center"/>
            </w:pPr>
            <w:r w:rsidRPr="00BC0BF8">
              <w:t>5</w:t>
            </w:r>
          </w:p>
        </w:tc>
        <w:tc>
          <w:tcPr>
            <w:tcW w:w="2269" w:type="dxa"/>
            <w:vAlign w:val="center"/>
          </w:tcPr>
          <w:p w14:paraId="4BFDCA52" w14:textId="77777777" w:rsidR="00B52253" w:rsidRPr="00BC0BF8" w:rsidRDefault="00B52253" w:rsidP="006649A9">
            <w:pPr>
              <w:spacing w:line="240" w:lineRule="auto"/>
              <w:ind w:firstLine="420"/>
              <w:jc w:val="center"/>
            </w:pPr>
            <w:r w:rsidRPr="00BC0BF8">
              <w:t>Pooling</w:t>
            </w:r>
          </w:p>
        </w:tc>
        <w:tc>
          <w:tcPr>
            <w:tcW w:w="2149" w:type="dxa"/>
            <w:vAlign w:val="center"/>
          </w:tcPr>
          <w:p w14:paraId="6247815B" w14:textId="77777777" w:rsidR="00B52253" w:rsidRPr="00BC0BF8" w:rsidRDefault="00B52253" w:rsidP="006649A9">
            <w:pPr>
              <w:spacing w:line="240" w:lineRule="auto"/>
              <w:ind w:firstLine="420"/>
              <w:jc w:val="center"/>
            </w:pPr>
            <w:r w:rsidRPr="00BC0BF8">
              <w:t>Pooling(2,2)</w:t>
            </w:r>
          </w:p>
        </w:tc>
        <w:tc>
          <w:tcPr>
            <w:tcW w:w="1728" w:type="dxa"/>
            <w:vAlign w:val="center"/>
          </w:tcPr>
          <w:p w14:paraId="6C3A6A88" w14:textId="77777777" w:rsidR="00B52253" w:rsidRPr="00BC0BF8" w:rsidRDefault="00B52253" w:rsidP="006649A9">
            <w:pPr>
              <w:spacing w:line="240" w:lineRule="auto"/>
              <w:ind w:firstLine="420"/>
              <w:jc w:val="center"/>
            </w:pPr>
            <w:r w:rsidRPr="00BC0BF8">
              <w:t>(32,5,2)</w:t>
            </w:r>
          </w:p>
        </w:tc>
      </w:tr>
      <w:tr w:rsidR="00B52253" w:rsidRPr="00BC0BF8" w14:paraId="761CA530" w14:textId="77777777" w:rsidTr="00B52253">
        <w:tc>
          <w:tcPr>
            <w:tcW w:w="1376" w:type="dxa"/>
            <w:vAlign w:val="center"/>
          </w:tcPr>
          <w:p w14:paraId="464C3A1B" w14:textId="77777777" w:rsidR="00B52253" w:rsidRPr="00BC0BF8" w:rsidRDefault="00B52253" w:rsidP="006649A9">
            <w:pPr>
              <w:spacing w:line="240" w:lineRule="auto"/>
              <w:ind w:firstLine="420"/>
              <w:jc w:val="center"/>
            </w:pPr>
            <w:r w:rsidRPr="00BC0BF8">
              <w:t>6</w:t>
            </w:r>
          </w:p>
        </w:tc>
        <w:tc>
          <w:tcPr>
            <w:tcW w:w="2269" w:type="dxa"/>
            <w:vAlign w:val="center"/>
          </w:tcPr>
          <w:p w14:paraId="755E0163" w14:textId="77777777" w:rsidR="00B52253" w:rsidRPr="00BC0BF8" w:rsidRDefault="00B52253" w:rsidP="006649A9">
            <w:pPr>
              <w:spacing w:line="240" w:lineRule="auto"/>
              <w:ind w:firstLine="420"/>
              <w:jc w:val="center"/>
            </w:pPr>
            <w:r w:rsidRPr="00BC0BF8">
              <w:t>Flatten</w:t>
            </w:r>
          </w:p>
        </w:tc>
        <w:tc>
          <w:tcPr>
            <w:tcW w:w="2149" w:type="dxa"/>
            <w:vAlign w:val="center"/>
          </w:tcPr>
          <w:p w14:paraId="32681C2A" w14:textId="77777777" w:rsidR="00B52253" w:rsidRPr="00BC0BF8" w:rsidRDefault="00B52253" w:rsidP="006649A9">
            <w:pPr>
              <w:spacing w:line="240" w:lineRule="auto"/>
              <w:ind w:firstLine="420"/>
              <w:jc w:val="center"/>
            </w:pPr>
            <w:r w:rsidRPr="00BC0BF8">
              <w:t>Non</w:t>
            </w:r>
          </w:p>
        </w:tc>
        <w:tc>
          <w:tcPr>
            <w:tcW w:w="1728" w:type="dxa"/>
            <w:vAlign w:val="center"/>
          </w:tcPr>
          <w:p w14:paraId="5F0D51FF" w14:textId="77777777" w:rsidR="00B52253" w:rsidRPr="00BC0BF8" w:rsidRDefault="00B52253" w:rsidP="006649A9">
            <w:pPr>
              <w:spacing w:line="240" w:lineRule="auto"/>
              <w:ind w:firstLine="420"/>
              <w:jc w:val="center"/>
            </w:pPr>
            <w:r w:rsidRPr="00BC0BF8">
              <w:t>(320,)</w:t>
            </w:r>
          </w:p>
        </w:tc>
      </w:tr>
      <w:tr w:rsidR="00B52253" w:rsidRPr="00BC0BF8" w14:paraId="2B708201" w14:textId="77777777" w:rsidTr="00B52253">
        <w:tc>
          <w:tcPr>
            <w:tcW w:w="1376" w:type="dxa"/>
            <w:vAlign w:val="center"/>
          </w:tcPr>
          <w:p w14:paraId="43FA1B86" w14:textId="77777777" w:rsidR="00B52253" w:rsidRPr="00BC0BF8" w:rsidRDefault="00B52253" w:rsidP="006649A9">
            <w:pPr>
              <w:spacing w:line="240" w:lineRule="auto"/>
              <w:ind w:firstLine="420"/>
              <w:jc w:val="center"/>
            </w:pPr>
            <w:r w:rsidRPr="00BC0BF8">
              <w:t>7</w:t>
            </w:r>
          </w:p>
        </w:tc>
        <w:tc>
          <w:tcPr>
            <w:tcW w:w="2269" w:type="dxa"/>
            <w:vAlign w:val="center"/>
          </w:tcPr>
          <w:p w14:paraId="6CFEAB89" w14:textId="77777777" w:rsidR="00B52253" w:rsidRPr="00BC0BF8" w:rsidRDefault="00B52253" w:rsidP="006649A9">
            <w:pPr>
              <w:spacing w:line="240" w:lineRule="auto"/>
              <w:ind w:firstLine="420"/>
              <w:jc w:val="center"/>
            </w:pPr>
            <w:r w:rsidRPr="00BC0BF8">
              <w:t>Fully-connected</w:t>
            </w:r>
          </w:p>
        </w:tc>
        <w:tc>
          <w:tcPr>
            <w:tcW w:w="2149" w:type="dxa"/>
            <w:vAlign w:val="center"/>
          </w:tcPr>
          <w:p w14:paraId="01078808" w14:textId="44F8BFAF" w:rsidR="00B52253" w:rsidRPr="00BC0BF8" w:rsidRDefault="00B52253" w:rsidP="006649A9">
            <w:pPr>
              <w:spacing w:line="240" w:lineRule="auto"/>
              <w:ind w:firstLine="420"/>
              <w:jc w:val="center"/>
            </w:pPr>
            <w:r w:rsidRPr="00BC0BF8">
              <w:t>Non</w:t>
            </w:r>
          </w:p>
        </w:tc>
        <w:tc>
          <w:tcPr>
            <w:tcW w:w="1728" w:type="dxa"/>
            <w:vAlign w:val="center"/>
          </w:tcPr>
          <w:p w14:paraId="18FA45B1" w14:textId="5B453566" w:rsidR="00B52253" w:rsidRPr="00BC0BF8" w:rsidRDefault="00B52253" w:rsidP="00B52253">
            <w:pPr>
              <w:spacing w:line="240" w:lineRule="auto"/>
              <w:ind w:firstLine="420"/>
              <w:jc w:val="center"/>
            </w:pPr>
            <w:r w:rsidRPr="00BC0BF8">
              <w:t>(</w:t>
            </w:r>
            <w:r w:rsidRPr="00BC0BF8">
              <w:rPr>
                <w:lang w:eastAsia="zh-CN"/>
              </w:rPr>
              <w:t>32</w:t>
            </w:r>
            <w:r w:rsidRPr="00BC0BF8">
              <w:t>,)</w:t>
            </w:r>
          </w:p>
        </w:tc>
      </w:tr>
      <w:tr w:rsidR="00B52253" w:rsidRPr="00BC0BF8" w14:paraId="55BA2252" w14:textId="77777777" w:rsidTr="00B52253">
        <w:tc>
          <w:tcPr>
            <w:tcW w:w="1376" w:type="dxa"/>
            <w:vAlign w:val="center"/>
          </w:tcPr>
          <w:p w14:paraId="65E45B76" w14:textId="5C3C4A06" w:rsidR="00B52253" w:rsidRPr="00BC0BF8" w:rsidRDefault="005B11A5" w:rsidP="006649A9">
            <w:pPr>
              <w:spacing w:line="240" w:lineRule="auto"/>
              <w:ind w:firstLine="420"/>
              <w:jc w:val="center"/>
              <w:rPr>
                <w:lang w:eastAsia="zh-CN"/>
              </w:rPr>
            </w:pPr>
            <w:r>
              <w:rPr>
                <w:rFonts w:hint="eastAsia"/>
                <w:lang w:eastAsia="zh-CN"/>
              </w:rPr>
              <w:t>8</w:t>
            </w:r>
          </w:p>
        </w:tc>
        <w:tc>
          <w:tcPr>
            <w:tcW w:w="2269" w:type="dxa"/>
            <w:vAlign w:val="center"/>
          </w:tcPr>
          <w:p w14:paraId="04959AB5" w14:textId="75453F4D" w:rsidR="00B52253" w:rsidRPr="00BC0BF8" w:rsidRDefault="00B52253" w:rsidP="006649A9">
            <w:pPr>
              <w:spacing w:line="240" w:lineRule="auto"/>
              <w:ind w:firstLine="420"/>
              <w:jc w:val="center"/>
              <w:rPr>
                <w:lang w:eastAsia="zh-CN"/>
              </w:rPr>
            </w:pPr>
            <w:r w:rsidRPr="00BC0BF8">
              <w:t>Out</w:t>
            </w:r>
            <w:r w:rsidRPr="00BC0BF8">
              <w:rPr>
                <w:lang w:eastAsia="zh-CN"/>
              </w:rPr>
              <w:t>put</w:t>
            </w:r>
          </w:p>
        </w:tc>
        <w:tc>
          <w:tcPr>
            <w:tcW w:w="2149" w:type="dxa"/>
            <w:vAlign w:val="center"/>
          </w:tcPr>
          <w:p w14:paraId="7A5CC740" w14:textId="7C9A568B" w:rsidR="00B52253" w:rsidRPr="00BC0BF8" w:rsidRDefault="00B52253" w:rsidP="006649A9">
            <w:pPr>
              <w:spacing w:line="240" w:lineRule="auto"/>
              <w:ind w:firstLine="420"/>
              <w:jc w:val="center"/>
              <w:rPr>
                <w:lang w:eastAsia="zh-CN"/>
              </w:rPr>
            </w:pPr>
            <w:r w:rsidRPr="00BC0BF8">
              <w:rPr>
                <w:lang w:eastAsia="zh-CN"/>
              </w:rPr>
              <w:t>Non</w:t>
            </w:r>
          </w:p>
        </w:tc>
        <w:tc>
          <w:tcPr>
            <w:tcW w:w="1728" w:type="dxa"/>
            <w:vAlign w:val="center"/>
          </w:tcPr>
          <w:p w14:paraId="5454D69D" w14:textId="458EB144" w:rsidR="00B52253" w:rsidRPr="00BC0BF8" w:rsidRDefault="00B52253" w:rsidP="006649A9">
            <w:pPr>
              <w:spacing w:line="240" w:lineRule="auto"/>
              <w:ind w:firstLine="420"/>
              <w:jc w:val="center"/>
              <w:rPr>
                <w:lang w:eastAsia="zh-CN"/>
              </w:rPr>
            </w:pPr>
            <w:r w:rsidRPr="00BC0BF8">
              <w:rPr>
                <w:lang w:eastAsia="zh-CN"/>
              </w:rPr>
              <w:t>(1,)</w:t>
            </w:r>
          </w:p>
        </w:tc>
      </w:tr>
    </w:tbl>
    <w:p w14:paraId="386EB33B" w14:textId="3CCAB224" w:rsidR="005E25DF" w:rsidRPr="00BC0BF8" w:rsidRDefault="00F40471" w:rsidP="00C42A7D">
      <w:pPr>
        <w:pStyle w:val="Newparagraph"/>
      </w:pPr>
      <w:r w:rsidRPr="00BC0BF8">
        <w:lastRenderedPageBreak/>
        <w:t xml:space="preserve">It should be noted here that due to changes in the input data, the number of parameters in the network will change. The above table lists the network structures built using the initial </w:t>
      </w:r>
      <w:r w:rsidRPr="00BC0BF8">
        <w:rPr>
          <w:noProof/>
        </w:rPr>
        <w:t>spati</w:t>
      </w:r>
      <w:r w:rsidR="00095C30" w:rsidRPr="00BC0BF8">
        <w:rPr>
          <w:noProof/>
        </w:rPr>
        <w:t>o</w:t>
      </w:r>
      <w:r w:rsidRPr="00BC0BF8">
        <w:rPr>
          <w:noProof/>
        </w:rPr>
        <w:t>-temporal</w:t>
      </w:r>
      <w:r w:rsidRPr="00BC0BF8">
        <w:t xml:space="preserve"> data.</w:t>
      </w:r>
    </w:p>
    <w:p w14:paraId="09DEA29F" w14:textId="678DF8F6" w:rsidR="004D00B9" w:rsidRPr="00BC0BF8" w:rsidRDefault="004D00B9" w:rsidP="00C42A7D">
      <w:pPr>
        <w:pStyle w:val="Newparagraph"/>
      </w:pPr>
      <w:r w:rsidRPr="00BC0BF8">
        <w:t xml:space="preserve">The structure of the CNN designed in this paper is </w:t>
      </w:r>
      <w:r w:rsidR="00095C30" w:rsidRPr="00BC0BF8">
        <w:t xml:space="preserve">illustrated in Figure </w:t>
      </w:r>
      <w:r w:rsidR="00541C9B">
        <w:rPr>
          <w:rFonts w:hint="eastAsia"/>
          <w:lang w:eastAsia="zh-CN"/>
        </w:rPr>
        <w:t>7</w:t>
      </w:r>
      <w:r w:rsidR="00095C30" w:rsidRPr="00BC0BF8">
        <w:t>.</w:t>
      </w:r>
    </w:p>
    <w:p w14:paraId="3D116C7A" w14:textId="4CEBE98C" w:rsidR="004D00B9" w:rsidRPr="00BC0BF8" w:rsidRDefault="00DC4E79" w:rsidP="00223F4C">
      <w:pPr>
        <w:pStyle w:val="Heading4Paragraph"/>
        <w:keepNext/>
      </w:pPr>
      <w:r w:rsidRPr="00BC0BF8">
        <w:object w:dxaOrig="25371" w:dyaOrig="9227" w14:anchorId="7A630631">
          <v:shape id="_x0000_i1073" type="#_x0000_t75" style="width:414.4pt;height:150.7pt" o:ole="">
            <v:imagedata r:id="rId105" o:title=""/>
          </v:shape>
          <o:OLEObject Type="Embed" ProgID="Visio.Drawing.11" ShapeID="_x0000_i1073" DrawAspect="Content" ObjectID="_1610044575" r:id="rId106"/>
        </w:object>
      </w:r>
    </w:p>
    <w:p w14:paraId="56F8F396" w14:textId="343EE09F"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7</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Schematic structure of the CNN</w:t>
      </w:r>
      <w:r w:rsidR="00D92ABE" w:rsidRPr="00BC0BF8">
        <w:rPr>
          <w:rFonts w:ascii="Times New Roman" w:eastAsiaTheme="minorEastAsia" w:hAnsi="Times New Roman" w:cs="Times New Roman"/>
          <w:lang w:eastAsia="zh-CN"/>
        </w:rPr>
        <w:t>.</w:t>
      </w:r>
    </w:p>
    <w:p w14:paraId="0B79C836" w14:textId="7A202240" w:rsidR="004D00B9" w:rsidRPr="00BC0BF8" w:rsidRDefault="004D00B9" w:rsidP="00C42A7D">
      <w:pPr>
        <w:pStyle w:val="Newparagraph"/>
      </w:pPr>
      <w:r w:rsidRPr="00BC0BF8">
        <w:t xml:space="preserve">Figure </w:t>
      </w:r>
      <w:r w:rsidR="00681ADA">
        <w:rPr>
          <w:rFonts w:hint="eastAsia"/>
          <w:lang w:eastAsia="zh-CN"/>
        </w:rPr>
        <w:t>7</w:t>
      </w:r>
      <w:r w:rsidRPr="00BC0BF8">
        <w:t xml:space="preserve"> shows the structure of </w:t>
      </w:r>
      <w:r w:rsidR="00095C30" w:rsidRPr="00BC0BF8">
        <w:t xml:space="preserve">the </w:t>
      </w:r>
      <w:r w:rsidRPr="00BC0BF8">
        <w:t>CNN in the context of transportation</w:t>
      </w:r>
      <w:r w:rsidR="00095C30" w:rsidRPr="00BC0BF8">
        <w:t>, which has</w:t>
      </w:r>
      <w:r w:rsidRPr="00BC0BF8">
        <w:t xml:space="preserve"> five main parts</w:t>
      </w:r>
      <w:r w:rsidR="00095C30" w:rsidRPr="00BC0BF8">
        <w:t>:</w:t>
      </w:r>
      <w:r w:rsidRPr="00BC0BF8">
        <w:t xml:space="preserve"> model input, convolution layers, pooling layers, fully</w:t>
      </w:r>
      <w:r w:rsidR="00095C30" w:rsidRPr="00BC0BF8">
        <w:t>-</w:t>
      </w:r>
      <w:r w:rsidRPr="00BC0BF8">
        <w:t>connected layers</w:t>
      </w:r>
      <w:r w:rsidR="00095C30" w:rsidRPr="00BC0BF8">
        <w:t>,</w:t>
      </w:r>
      <w:r w:rsidRPr="00BC0BF8">
        <w:t xml:space="preserve"> and model output. </w:t>
      </w:r>
    </w:p>
    <w:p w14:paraId="55D1EA3F" w14:textId="47DDD55F" w:rsidR="00A558AF" w:rsidRPr="00BC0BF8" w:rsidRDefault="00534B46" w:rsidP="00C42A7D">
      <w:pPr>
        <w:pStyle w:val="1"/>
        <w:rPr>
          <w:rFonts w:cs="Times New Roman"/>
          <w:lang w:eastAsia="zh-CN"/>
        </w:rPr>
      </w:pPr>
      <w:r w:rsidRPr="00BC0BF8">
        <w:rPr>
          <w:rFonts w:cs="Times New Roman"/>
          <w:lang w:eastAsia="zh-CN"/>
        </w:rPr>
        <w:t>3</w:t>
      </w:r>
      <w:r w:rsidR="00C05966" w:rsidRPr="00BC0BF8">
        <w:rPr>
          <w:rFonts w:cs="Times New Roman"/>
        </w:rPr>
        <w:t xml:space="preserve">. </w:t>
      </w:r>
      <w:r w:rsidR="00680C9E" w:rsidRPr="00BC0BF8">
        <w:rPr>
          <w:rFonts w:cs="Times New Roman"/>
          <w:lang w:eastAsia="zh-CN"/>
        </w:rPr>
        <w:t>Experiments</w:t>
      </w:r>
    </w:p>
    <w:p w14:paraId="71144DFF" w14:textId="16ED7184" w:rsidR="000202E0" w:rsidRPr="00BC0BF8" w:rsidRDefault="00534B46" w:rsidP="00C42A7D">
      <w:pPr>
        <w:pStyle w:val="2"/>
        <w:rPr>
          <w:rFonts w:cs="Times New Roman"/>
        </w:rPr>
      </w:pPr>
      <w:r w:rsidRPr="00BC0BF8">
        <w:rPr>
          <w:rFonts w:cs="Times New Roman"/>
          <w:lang w:eastAsia="zh-CN"/>
        </w:rPr>
        <w:t>3</w:t>
      </w:r>
      <w:r w:rsidR="000202E0" w:rsidRPr="00BC0BF8">
        <w:rPr>
          <w:rFonts w:cs="Times New Roman"/>
        </w:rPr>
        <w:t xml:space="preserve">.1 </w:t>
      </w:r>
      <w:r w:rsidR="00420144" w:rsidRPr="00BC0BF8">
        <w:rPr>
          <w:rFonts w:cs="Times New Roman"/>
        </w:rPr>
        <w:t>D</w:t>
      </w:r>
      <w:r w:rsidR="000202E0" w:rsidRPr="00BC0BF8">
        <w:rPr>
          <w:rFonts w:cs="Times New Roman"/>
        </w:rPr>
        <w:t>ata description</w:t>
      </w:r>
    </w:p>
    <w:p w14:paraId="33012B0B" w14:textId="10C6F950" w:rsidR="00646431" w:rsidRPr="00BC0BF8" w:rsidRDefault="0019396E" w:rsidP="00C42A7D">
      <w:pPr>
        <w:pStyle w:val="Paragraph"/>
        <w:rPr>
          <w:lang w:eastAsia="zh-CN"/>
        </w:rPr>
      </w:pPr>
      <w:r w:rsidRPr="00BC0BF8">
        <w:t xml:space="preserve">The </w:t>
      </w:r>
      <w:r w:rsidR="00677551" w:rsidRPr="00BC0BF8">
        <w:t xml:space="preserve">real </w:t>
      </w:r>
      <w:r w:rsidRPr="00BC0BF8">
        <w:t xml:space="preserve">data </w:t>
      </w:r>
      <w:r w:rsidR="00677551" w:rsidRPr="00BC0BF8">
        <w:t xml:space="preserve">used </w:t>
      </w:r>
      <w:r w:rsidRPr="00BC0BF8">
        <w:t xml:space="preserve">for </w:t>
      </w:r>
      <w:r w:rsidR="00677551" w:rsidRPr="00BC0BF8">
        <w:t xml:space="preserve">the validation experiment in </w:t>
      </w:r>
      <w:r w:rsidRPr="00BC0BF8">
        <w:t>this study was derived from loop detect</w:t>
      </w:r>
      <w:r w:rsidR="00677551" w:rsidRPr="00BC0BF8">
        <w:t>or</w:t>
      </w:r>
      <w:r w:rsidRPr="00BC0BF8">
        <w:t xml:space="preserve"> coil</w:t>
      </w:r>
      <w:r w:rsidR="00677551" w:rsidRPr="00BC0BF8">
        <w:t>s</w:t>
      </w:r>
      <w:r w:rsidRPr="00BC0BF8">
        <w:t xml:space="preserve"> deployed by </w:t>
      </w:r>
      <w:r w:rsidR="00677551" w:rsidRPr="00BC0BF8">
        <w:t>the Washington State Department of Transportation (</w:t>
      </w:r>
      <w:r w:rsidRPr="00BC0BF8">
        <w:t>WSDOT) on</w:t>
      </w:r>
      <w:r w:rsidR="00677551" w:rsidRPr="00BC0BF8">
        <w:t xml:space="preserve"> the</w:t>
      </w:r>
      <w:r w:rsidRPr="00BC0BF8">
        <w:t xml:space="preserve"> </w:t>
      </w:r>
      <w:r w:rsidR="000F46D6" w:rsidRPr="00BC0BF8">
        <w:t>I-</w:t>
      </w:r>
      <w:r w:rsidRPr="00BC0BF8">
        <w:t xml:space="preserve">5 </w:t>
      </w:r>
      <w:r w:rsidR="00677551" w:rsidRPr="00BC0BF8">
        <w:t>F</w:t>
      </w:r>
      <w:r w:rsidR="000F46D6" w:rsidRPr="00BC0BF8">
        <w:t xml:space="preserve">reeway </w:t>
      </w:r>
      <w:r w:rsidRPr="00BC0BF8">
        <w:t>in Seattle</w:t>
      </w:r>
      <w:r w:rsidR="00677551" w:rsidRPr="00BC0BF8">
        <w:t>, USA</w:t>
      </w:r>
      <w:r w:rsidR="000202E0" w:rsidRPr="00BC0BF8">
        <w:t>.</w:t>
      </w:r>
      <w:ins w:id="132" w:author="Microsoft" w:date="2019-01-26T21:29:00Z">
        <w:r w:rsidR="00C23FFE">
          <w:rPr>
            <w:rFonts w:hint="eastAsia"/>
            <w:lang w:eastAsia="zh-CN"/>
          </w:rPr>
          <w:t xml:space="preserve"> </w:t>
        </w:r>
      </w:ins>
      <w:ins w:id="133" w:author="Microsoft" w:date="2019-01-26T21:30:00Z">
        <w:r w:rsidR="00C23FFE" w:rsidRPr="00C23FFE">
          <w:rPr>
            <w:lang w:eastAsia="zh-CN"/>
          </w:rPr>
          <w:t>Figure 8 shows a diagram of the deployment location of the detection coil.</w:t>
        </w:r>
      </w:ins>
    </w:p>
    <w:p w14:paraId="4EDD2521" w14:textId="0EA034C6" w:rsidR="00646431" w:rsidRPr="00BC0BF8" w:rsidRDefault="00646431" w:rsidP="00223F4C">
      <w:pPr>
        <w:pStyle w:val="Heading4Paragraph"/>
        <w:keepNext/>
      </w:pPr>
      <w:r w:rsidRPr="00BC0BF8">
        <w:rPr>
          <w:noProof/>
          <w:lang w:val="en-US" w:eastAsia="zh-CN"/>
        </w:rPr>
        <w:lastRenderedPageBreak/>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815772" cy="2058927"/>
                    </a:xfrm>
                    <a:prstGeom prst="rect">
                      <a:avLst/>
                    </a:prstGeom>
                  </pic:spPr>
                </pic:pic>
              </a:graphicData>
            </a:graphic>
          </wp:inline>
        </w:drawing>
      </w:r>
    </w:p>
    <w:p w14:paraId="7EAE6099" w14:textId="2A04EA10"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8</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Location of the I-5 Freeway, Seattle. Loop detector locations are indicated in blue.</w:t>
      </w:r>
    </w:p>
    <w:p w14:paraId="5FFA7FB6" w14:textId="7C44A566" w:rsidR="0019396E" w:rsidRPr="00BC0BF8" w:rsidRDefault="00677551" w:rsidP="00C42A7D">
      <w:pPr>
        <w:pStyle w:val="Newparagraph"/>
        <w:rPr>
          <w:lang w:eastAsia="zh-CN"/>
        </w:rPr>
      </w:pPr>
      <w:r w:rsidRPr="00BC0BF8">
        <w:t>D</w:t>
      </w:r>
      <w:r w:rsidR="00D7068D" w:rsidRPr="00BC0BF8">
        <w:t xml:space="preserve">ata </w:t>
      </w:r>
      <w:r w:rsidRPr="00BC0BF8">
        <w:t xml:space="preserve">was </w:t>
      </w:r>
      <w:r w:rsidR="00D7068D" w:rsidRPr="00BC0BF8">
        <w:t xml:space="preserve">collected </w:t>
      </w:r>
      <w:r w:rsidR="001864E0" w:rsidRPr="00BC0BF8">
        <w:t xml:space="preserve">from </w:t>
      </w:r>
      <w:r w:rsidR="0085518F" w:rsidRPr="00BC0BF8">
        <w:t xml:space="preserve">all </w:t>
      </w:r>
      <w:r w:rsidR="006A22A0" w:rsidRPr="00BC0BF8">
        <w:t xml:space="preserve">weekdays </w:t>
      </w:r>
      <w:r w:rsidRPr="00BC0BF8">
        <w:t xml:space="preserve">from </w:t>
      </w:r>
      <w:r w:rsidR="0085518F" w:rsidRPr="00BC0BF8">
        <w:t>Jan</w:t>
      </w:r>
      <w:r w:rsidRPr="00BC0BF8">
        <w:t>uary</w:t>
      </w:r>
      <w:r w:rsidR="0085518F" w:rsidRPr="00BC0BF8">
        <w:t xml:space="preserve"> 1</w:t>
      </w:r>
      <w:r w:rsidR="001864E0" w:rsidRPr="00BC0BF8">
        <w:t xml:space="preserve"> to</w:t>
      </w:r>
      <w:r w:rsidR="005E25DF" w:rsidRPr="00BC0BF8">
        <w:t xml:space="preserve"> </w:t>
      </w:r>
      <w:r w:rsidR="0085518F" w:rsidRPr="00BC0BF8">
        <w:t>Mar</w:t>
      </w:r>
      <w:r w:rsidRPr="00BC0BF8">
        <w:t>ch</w:t>
      </w:r>
      <w:r w:rsidR="0085518F" w:rsidRPr="00BC0BF8">
        <w:t xml:space="preserve"> </w:t>
      </w:r>
      <w:r w:rsidR="001864E0" w:rsidRPr="00BC0BF8">
        <w:t>31</w:t>
      </w:r>
      <w:r w:rsidR="0085518F" w:rsidRPr="00BC0BF8">
        <w:t>,</w:t>
      </w:r>
      <w:r w:rsidR="001864E0" w:rsidRPr="00BC0BF8">
        <w:t xml:space="preserve"> 2016</w:t>
      </w:r>
      <w:r w:rsidRPr="00BC0BF8">
        <w:t>:</w:t>
      </w:r>
      <w:r w:rsidR="00D7068D" w:rsidRPr="00BC0BF8">
        <w:t xml:space="preserve"> a total of 50 days.</w:t>
      </w:r>
      <w:r w:rsidR="005E25DF" w:rsidRPr="00BC0BF8">
        <w:t xml:space="preserve"> </w:t>
      </w:r>
      <w:r w:rsidR="001864E0" w:rsidRPr="00BC0BF8">
        <w:t xml:space="preserve">The data sampling interval </w:t>
      </w:r>
      <w:r w:rsidRPr="00BC0BF8">
        <w:t xml:space="preserve">was </w:t>
      </w:r>
      <w:r w:rsidR="001864E0" w:rsidRPr="00BC0BF8">
        <w:t xml:space="preserve">5 minutes, </w:t>
      </w:r>
      <w:r w:rsidRPr="00BC0BF8">
        <w:t>resulting in</w:t>
      </w:r>
      <w:r w:rsidR="001864E0" w:rsidRPr="00BC0BF8">
        <w:t xml:space="preserve"> 288 sampl</w:t>
      </w:r>
      <w:r w:rsidRPr="00BC0BF8">
        <w:t>es per</w:t>
      </w:r>
      <w:r w:rsidR="001864E0" w:rsidRPr="00BC0BF8">
        <w:t xml:space="preserve"> day.</w:t>
      </w:r>
      <w:r w:rsidR="005E25DF" w:rsidRPr="00BC0BF8">
        <w:t xml:space="preserve"> </w:t>
      </w:r>
      <w:r w:rsidRPr="00BC0BF8">
        <w:t xml:space="preserve">For </w:t>
      </w:r>
      <w:r w:rsidR="0019396E" w:rsidRPr="00BC0BF8">
        <w:t xml:space="preserve">the experiment, the first </w:t>
      </w:r>
      <w:r w:rsidR="00B96F12" w:rsidRPr="00BC0BF8">
        <w:t>40</w:t>
      </w:r>
      <w:r w:rsidR="0019396E" w:rsidRPr="00BC0BF8">
        <w:t xml:space="preserve"> days of collected data </w:t>
      </w:r>
      <w:r w:rsidR="0019396E" w:rsidRPr="00BC0BF8">
        <w:rPr>
          <w:noProof/>
        </w:rPr>
        <w:t>w</w:t>
      </w:r>
      <w:r w:rsidR="00912756" w:rsidRPr="00BC0BF8">
        <w:rPr>
          <w:noProof/>
        </w:rPr>
        <w:t>ere</w:t>
      </w:r>
      <w:r w:rsidR="0019396E" w:rsidRPr="00BC0BF8">
        <w:t xml:space="preserve"> used as the training</w:t>
      </w:r>
      <w:r w:rsidR="00B96F12" w:rsidRPr="00BC0BF8">
        <w:t xml:space="preserve"> </w:t>
      </w:r>
      <w:r w:rsidR="006A22A0" w:rsidRPr="00BC0BF8">
        <w:t xml:space="preserve">and model validation </w:t>
      </w:r>
      <w:r w:rsidR="00B96F12" w:rsidRPr="00BC0BF8">
        <w:t xml:space="preserve">dataset </w:t>
      </w:r>
      <w:r w:rsidRPr="00BC0BF8">
        <w:t xml:space="preserve">for </w:t>
      </w:r>
      <w:r w:rsidR="0019396E" w:rsidRPr="00BC0BF8">
        <w:t xml:space="preserve">the CNN network. </w:t>
      </w:r>
      <w:r w:rsidRPr="00BC0BF8">
        <w:t>T</w:t>
      </w:r>
      <w:r w:rsidR="0019396E" w:rsidRPr="00BC0BF8">
        <w:t xml:space="preserve">he last </w:t>
      </w:r>
      <w:r w:rsidRPr="00BC0BF8">
        <w:t xml:space="preserve">10 </w:t>
      </w:r>
      <w:r w:rsidR="0019396E" w:rsidRPr="00BC0BF8">
        <w:t>days</w:t>
      </w:r>
      <w:r w:rsidR="0085518F" w:rsidRPr="00BC0BF8">
        <w:t xml:space="preserve"> </w:t>
      </w:r>
      <w:r w:rsidRPr="00BC0BF8">
        <w:t xml:space="preserve">were </w:t>
      </w:r>
      <w:r w:rsidR="0085518F" w:rsidRPr="00BC0BF8">
        <w:t>used</w:t>
      </w:r>
      <w:r w:rsidR="005E25DF" w:rsidRPr="00BC0BF8">
        <w:t xml:space="preserve"> </w:t>
      </w:r>
      <w:r w:rsidR="0019396E" w:rsidRPr="00BC0BF8">
        <w:t xml:space="preserve">as </w:t>
      </w:r>
      <w:r w:rsidRPr="00BC0BF8">
        <w:t>the</w:t>
      </w:r>
      <w:r w:rsidR="0019396E" w:rsidRPr="00BC0BF8">
        <w:t xml:space="preserve"> test </w:t>
      </w:r>
      <w:r w:rsidR="0085518F" w:rsidRPr="00BC0BF8">
        <w:t>set</w:t>
      </w:r>
      <w:r w:rsidRPr="00BC0BF8">
        <w:t>. T</w:t>
      </w:r>
      <w:r w:rsidR="004112E4" w:rsidRPr="00BC0BF8">
        <w:t xml:space="preserve">hus, </w:t>
      </w:r>
      <w:r w:rsidR="00C9089A" w:rsidRPr="00BC0BF8">
        <w:t xml:space="preserve">there </w:t>
      </w:r>
      <w:r w:rsidRPr="00BC0BF8">
        <w:t xml:space="preserve">were </w:t>
      </w:r>
      <w:r w:rsidR="00C9089A" w:rsidRPr="00BC0BF8">
        <w:t>11</w:t>
      </w:r>
      <w:r w:rsidRPr="00BC0BF8">
        <w:t>,</w:t>
      </w:r>
      <w:r w:rsidR="00C9089A" w:rsidRPr="00BC0BF8">
        <w:t xml:space="preserve">520 training </w:t>
      </w:r>
      <w:r w:rsidRPr="00BC0BF8">
        <w:t xml:space="preserve">samples </w:t>
      </w:r>
      <w:r w:rsidR="00C9089A" w:rsidRPr="00BC0BF8">
        <w:t>and 2</w:t>
      </w:r>
      <w:r w:rsidRPr="00BC0BF8">
        <w:t>,</w:t>
      </w:r>
      <w:r w:rsidR="00C9089A" w:rsidRPr="00BC0BF8">
        <w:t>880 test samples, which are used as input for the model.</w:t>
      </w:r>
    </w:p>
    <w:p w14:paraId="048BBD9C" w14:textId="254AA971" w:rsidR="007E0870" w:rsidRPr="00BC0BF8" w:rsidRDefault="00534B46" w:rsidP="00FF45FC">
      <w:pPr>
        <w:pStyle w:val="2"/>
        <w:rPr>
          <w:rFonts w:cs="Times New Roman"/>
          <w:color w:val="FF0000"/>
          <w:lang w:eastAsia="zh-CN"/>
        </w:rPr>
      </w:pPr>
      <w:r w:rsidRPr="00BC0BF8">
        <w:rPr>
          <w:rFonts w:cs="Times New Roman"/>
          <w:color w:val="FF0000"/>
          <w:lang w:eastAsia="zh-CN"/>
        </w:rPr>
        <w:t>3</w:t>
      </w:r>
      <w:r w:rsidR="00FF45FC" w:rsidRPr="00BC0BF8">
        <w:rPr>
          <w:rFonts w:cs="Times New Roman"/>
          <w:color w:val="FF0000"/>
          <w:lang w:eastAsia="zh-CN"/>
        </w:rPr>
        <w:t xml:space="preserve">.2 </w:t>
      </w:r>
      <w:r w:rsidR="00FF45FC" w:rsidRPr="00BC0BF8">
        <w:rPr>
          <w:rFonts w:cs="Times New Roman"/>
          <w:color w:val="FF0000"/>
        </w:rPr>
        <w:t>Baseline</w:t>
      </w:r>
      <w:r w:rsidR="003246EE">
        <w:rPr>
          <w:rFonts w:cs="Times New Roman" w:hint="eastAsia"/>
          <w:color w:val="FF0000"/>
          <w:lang w:eastAsia="zh-CN"/>
        </w:rPr>
        <w:t xml:space="preserve"> model</w:t>
      </w:r>
      <w:r w:rsidR="00FF45FC" w:rsidRPr="00BC0BF8">
        <w:rPr>
          <w:rFonts w:cs="Times New Roman"/>
          <w:color w:val="FF0000"/>
        </w:rPr>
        <w:t>s</w:t>
      </w:r>
      <w:r w:rsidR="00243D5C" w:rsidRPr="00BC0BF8">
        <w:rPr>
          <w:rFonts w:cs="Times New Roman"/>
          <w:color w:val="FF0000"/>
          <w:lang w:eastAsia="zh-CN"/>
        </w:rPr>
        <w:t xml:space="preserve"> and </w:t>
      </w:r>
      <w:r w:rsidR="009C5FB2" w:rsidRPr="00BC0BF8">
        <w:rPr>
          <w:rFonts w:cs="Times New Roman"/>
          <w:color w:val="FF0000"/>
          <w:lang w:eastAsia="zh-CN"/>
        </w:rPr>
        <w:t>e</w:t>
      </w:r>
      <w:r w:rsidR="00243D5C" w:rsidRPr="00BC0BF8">
        <w:rPr>
          <w:rFonts w:cs="Times New Roman"/>
          <w:color w:val="FF0000"/>
          <w:lang w:eastAsia="zh-CN"/>
        </w:rPr>
        <w:t xml:space="preserve">xperimental </w:t>
      </w:r>
      <w:r w:rsidR="009C5FB2" w:rsidRPr="00BC0BF8">
        <w:rPr>
          <w:rFonts w:cs="Times New Roman"/>
          <w:color w:val="FF0000"/>
          <w:lang w:eastAsia="zh-CN"/>
        </w:rPr>
        <w:t>s</w:t>
      </w:r>
      <w:r w:rsidR="00243D5C" w:rsidRPr="00BC0BF8">
        <w:rPr>
          <w:rFonts w:cs="Times New Roman"/>
          <w:color w:val="FF0000"/>
          <w:lang w:eastAsia="zh-CN"/>
        </w:rPr>
        <w:t>etup</w:t>
      </w:r>
    </w:p>
    <w:p w14:paraId="215F7B73" w14:textId="277B1044" w:rsidR="00243D5C" w:rsidRPr="00BC0BF8" w:rsidRDefault="00243D5C" w:rsidP="00243D5C">
      <w:pPr>
        <w:pStyle w:val="Paragraph"/>
        <w:rPr>
          <w:color w:val="FF0000"/>
          <w:lang w:eastAsia="zh-CN"/>
        </w:rPr>
      </w:pPr>
      <w:r w:rsidRPr="00BC0BF8">
        <w:rPr>
          <w:color w:val="FF0000"/>
          <w:lang w:eastAsia="zh-CN"/>
        </w:rPr>
        <w:t>Here we describe the experimental details and parameter settings of these models. The python librar</w:t>
      </w:r>
      <w:r w:rsidR="00B24FE7">
        <w:rPr>
          <w:rFonts w:hint="eastAsia"/>
          <w:color w:val="FF0000"/>
          <w:lang w:eastAsia="zh-CN"/>
        </w:rPr>
        <w:t>y</w:t>
      </w:r>
      <w:r w:rsidRPr="00BC0BF8">
        <w:rPr>
          <w:color w:val="FF0000"/>
          <w:lang w:eastAsia="zh-CN"/>
        </w:rPr>
        <w:t xml:space="preserve"> </w:t>
      </w:r>
      <w:proofErr w:type="spellStart"/>
      <w:r w:rsidRPr="00BC0BF8">
        <w:rPr>
          <w:color w:val="FF0000"/>
          <w:lang w:eastAsia="zh-CN"/>
        </w:rPr>
        <w:t>Keras</w:t>
      </w:r>
      <w:proofErr w:type="spellEnd"/>
      <w:r w:rsidRPr="00BC0BF8">
        <w:rPr>
          <w:color w:val="FF0000"/>
          <w:lang w:eastAsia="zh-CN"/>
        </w:rPr>
        <w:t xml:space="preserve"> which is based on </w:t>
      </w:r>
      <w:proofErr w:type="spellStart"/>
      <w:r w:rsidRPr="00BC0BF8">
        <w:rPr>
          <w:color w:val="FF0000"/>
          <w:lang w:eastAsia="zh-CN"/>
        </w:rPr>
        <w:t>Tensorflow</w:t>
      </w:r>
      <w:proofErr w:type="spellEnd"/>
      <w:r w:rsidRPr="00BC0BF8">
        <w:rPr>
          <w:color w:val="FF0000"/>
          <w:lang w:eastAsia="zh-CN"/>
        </w:rPr>
        <w:t xml:space="preserve"> is used to build our neural network models. The python librar</w:t>
      </w:r>
      <w:r w:rsidR="00B24FE7">
        <w:rPr>
          <w:rFonts w:hint="eastAsia"/>
          <w:color w:val="FF0000"/>
          <w:lang w:eastAsia="zh-CN"/>
        </w:rPr>
        <w:t>y</w:t>
      </w:r>
      <w:r w:rsidRPr="00BC0BF8">
        <w:rPr>
          <w:color w:val="FF0000"/>
          <w:lang w:eastAsia="zh-CN"/>
        </w:rPr>
        <w:t xml:space="preserve"> </w:t>
      </w:r>
      <w:proofErr w:type="spellStart"/>
      <w:r w:rsidRPr="00BC0BF8">
        <w:rPr>
          <w:color w:val="FF0000"/>
          <w:lang w:eastAsia="zh-CN"/>
        </w:rPr>
        <w:t>StatsModels</w:t>
      </w:r>
      <w:proofErr w:type="spellEnd"/>
      <w:r w:rsidRPr="00BC0BF8">
        <w:rPr>
          <w:color w:val="FF0000"/>
          <w:lang w:eastAsia="zh-CN"/>
        </w:rPr>
        <w:t xml:space="preserve"> is used to build SVR and KNN model. The SARIMA model and statistical </w:t>
      </w:r>
      <w:r w:rsidR="00282C28" w:rsidRPr="00BC0BF8">
        <w:rPr>
          <w:color w:val="FF0000"/>
          <w:lang w:eastAsia="zh-CN"/>
        </w:rPr>
        <w:t xml:space="preserve">tests </w:t>
      </w:r>
      <w:r w:rsidRPr="00BC0BF8">
        <w:rPr>
          <w:color w:val="FF0000"/>
          <w:lang w:eastAsia="zh-CN"/>
        </w:rPr>
        <w:t>analysis w</w:t>
      </w:r>
      <w:r w:rsidR="00282C28" w:rsidRPr="00BC0BF8">
        <w:rPr>
          <w:color w:val="FF0000"/>
          <w:lang w:eastAsia="zh-CN"/>
        </w:rPr>
        <w:t>ere</w:t>
      </w:r>
      <w:r w:rsidRPr="00BC0BF8">
        <w:rPr>
          <w:color w:val="FF0000"/>
          <w:lang w:eastAsia="zh-CN"/>
        </w:rPr>
        <w:t xml:space="preserve"> </w:t>
      </w:r>
      <w:bookmarkStart w:id="134" w:name="OLE_LINK80"/>
      <w:bookmarkStart w:id="135" w:name="OLE_LINK81"/>
      <w:r w:rsidRPr="00BC0BF8">
        <w:rPr>
          <w:color w:val="FF0000"/>
          <w:lang w:eastAsia="zh-CN"/>
        </w:rPr>
        <w:t xml:space="preserve">deployed </w:t>
      </w:r>
      <w:bookmarkEnd w:id="134"/>
      <w:bookmarkEnd w:id="135"/>
      <w:r w:rsidRPr="00BC0BF8">
        <w:rPr>
          <w:color w:val="FF0000"/>
          <w:lang w:eastAsia="zh-CN"/>
        </w:rPr>
        <w:t>on software R.</w:t>
      </w:r>
      <w:r w:rsidR="00DA5AAC" w:rsidRPr="00BC0BF8">
        <w:rPr>
          <w:color w:val="FF0000"/>
          <w:lang w:eastAsia="zh-CN"/>
        </w:rPr>
        <w:t xml:space="preserve"> All experiments are performed by a PC Server (the configuration is Intel(R) Xeon(R) CPU E5-2643 3.40GHz, memory 64GB, GPUs is 11G NVIDIA GTX1080TI</w:t>
      </w:r>
      <w:r w:rsidR="00B24FE7">
        <w:rPr>
          <w:rFonts w:hint="eastAsia"/>
          <w:color w:val="FF0000"/>
          <w:lang w:eastAsia="zh-CN"/>
        </w:rPr>
        <w:t>)</w:t>
      </w:r>
      <w:r w:rsidR="00DA5AAC" w:rsidRPr="00BC0BF8">
        <w:rPr>
          <w:color w:val="FF0000"/>
          <w:lang w:eastAsia="zh-CN"/>
        </w:rPr>
        <w:t>.</w:t>
      </w:r>
      <w:r w:rsidR="00BF0178" w:rsidRPr="00BC0BF8">
        <w:t xml:space="preserve"> </w:t>
      </w:r>
    </w:p>
    <w:p w14:paraId="1A561E0D" w14:textId="74CB9A82" w:rsidR="00DA5AAC" w:rsidRPr="00BC0BF8" w:rsidRDefault="00DA5AAC" w:rsidP="00DA5AAC">
      <w:pPr>
        <w:pStyle w:val="Newparagraph"/>
        <w:rPr>
          <w:color w:val="FF0000"/>
          <w:lang w:eastAsia="zh-CN"/>
        </w:rPr>
      </w:pPr>
      <w:r w:rsidRPr="00BC0BF8">
        <w:rPr>
          <w:color w:val="FF0000"/>
          <w:lang w:eastAsia="zh-CN"/>
        </w:rPr>
        <w:lastRenderedPageBreak/>
        <w:t>The proposed framework is compared with several baseline traffic flow forecasting methods which are listed follows:</w:t>
      </w:r>
    </w:p>
    <w:p w14:paraId="33A7682E" w14:textId="05D16B45" w:rsidR="003D36A0" w:rsidRPr="00BC0BF8" w:rsidRDefault="00FF45FC" w:rsidP="00DA5AAC">
      <w:pPr>
        <w:pStyle w:val="Newparagraph"/>
        <w:rPr>
          <w:color w:val="FF0000"/>
          <w:lang w:eastAsia="zh-CN"/>
        </w:rPr>
      </w:pPr>
      <w:r w:rsidRPr="00BC0BF8">
        <w:rPr>
          <w:color w:val="FF0000"/>
          <w:lang w:eastAsia="zh-CN"/>
        </w:rPr>
        <w:t>K-Nearest Neighbour, KNN</w:t>
      </w:r>
      <w:r w:rsidR="00DA5AAC" w:rsidRPr="00BC0BF8">
        <w:rPr>
          <w:color w:val="FF0000"/>
          <w:lang w:eastAsia="zh-CN"/>
        </w:rPr>
        <w:t xml:space="preserve">. </w:t>
      </w:r>
      <w:r w:rsidR="00D64574" w:rsidRPr="00BC0BF8">
        <w:rPr>
          <w:color w:val="FF0000"/>
          <w:lang w:eastAsia="zh-CN"/>
        </w:rPr>
        <w:t xml:space="preserve">As a basic nonparametric pattern recognition technique, </w:t>
      </w:r>
      <w:r w:rsidR="003D36A0" w:rsidRPr="00BC0BF8">
        <w:rPr>
          <w:color w:val="FF0000"/>
          <w:lang w:eastAsia="zh-CN"/>
        </w:rPr>
        <w:t xml:space="preserve">K-nearest is a widely applied </w:t>
      </w:r>
      <w:r w:rsidR="00D64574" w:rsidRPr="00BC0BF8">
        <w:rPr>
          <w:color w:val="FF0000"/>
          <w:lang w:eastAsia="zh-CN"/>
        </w:rPr>
        <w:t xml:space="preserve">in classification and regression domain (Zhang </w:t>
      </w:r>
      <w:r w:rsidR="0085111C">
        <w:rPr>
          <w:rFonts w:hint="eastAsia"/>
          <w:color w:val="FF0000"/>
          <w:lang w:eastAsia="zh-CN"/>
        </w:rPr>
        <w:t>et al.</w:t>
      </w:r>
      <w:r w:rsidR="00D64574" w:rsidRPr="00BC0BF8">
        <w:rPr>
          <w:color w:val="FF0000"/>
          <w:lang w:eastAsia="zh-CN"/>
        </w:rPr>
        <w:t xml:space="preserve">, 2013). </w:t>
      </w:r>
      <w:ins w:id="136" w:author="Microsoft" w:date="2019-01-26T17:10:00Z">
        <w:r w:rsidR="00ED4EDC">
          <w:rPr>
            <w:rFonts w:hint="eastAsia"/>
            <w:color w:val="FF0000"/>
            <w:lang w:eastAsia="zh-CN"/>
          </w:rPr>
          <w:t>A</w:t>
        </w:r>
      </w:ins>
      <w:ins w:id="137" w:author="Microsoft" w:date="2019-01-26T17:09:00Z">
        <w:r w:rsidR="00ED4EDC" w:rsidRPr="00ED4EDC">
          <w:rPr>
            <w:color w:val="FF0000"/>
            <w:lang w:eastAsia="zh-CN"/>
          </w:rPr>
          <w:t>n enhanced K-</w:t>
        </w:r>
      </w:ins>
      <w:ins w:id="138" w:author="Microsoft" w:date="2019-01-26T17:13:00Z">
        <w:r w:rsidR="00ED4EDC">
          <w:rPr>
            <w:rFonts w:hint="eastAsia"/>
            <w:color w:val="FF0000"/>
            <w:lang w:eastAsia="zh-CN"/>
          </w:rPr>
          <w:t>N</w:t>
        </w:r>
      </w:ins>
      <w:ins w:id="139" w:author="Microsoft" w:date="2019-01-26T17:09:00Z">
        <w:r w:rsidR="00ED4EDC" w:rsidRPr="00ED4EDC">
          <w:rPr>
            <w:color w:val="FF0000"/>
            <w:lang w:eastAsia="zh-CN"/>
          </w:rPr>
          <w:t xml:space="preserve">earest </w:t>
        </w:r>
      </w:ins>
      <w:proofErr w:type="spellStart"/>
      <w:ins w:id="140" w:author="Microsoft" w:date="2019-01-26T17:13:00Z">
        <w:r w:rsidR="00ED4EDC">
          <w:rPr>
            <w:rFonts w:hint="eastAsia"/>
            <w:color w:val="FF0000"/>
            <w:lang w:eastAsia="zh-CN"/>
          </w:rPr>
          <w:t>N</w:t>
        </w:r>
      </w:ins>
      <w:ins w:id="141" w:author="Microsoft" w:date="2019-01-26T17:09:00Z">
        <w:r w:rsidR="00ED4EDC">
          <w:rPr>
            <w:color w:val="FF0000"/>
            <w:lang w:eastAsia="zh-CN"/>
          </w:rPr>
          <w:t>eighbor</w:t>
        </w:r>
        <w:proofErr w:type="spellEnd"/>
        <w:r w:rsidR="00ED4EDC" w:rsidRPr="00ED4EDC">
          <w:rPr>
            <w:color w:val="FF0000"/>
            <w:lang w:eastAsia="zh-CN"/>
          </w:rPr>
          <w:t xml:space="preserve"> algorithm</w:t>
        </w:r>
      </w:ins>
      <w:ins w:id="142" w:author="Microsoft" w:date="2019-01-26T17:10:00Z">
        <w:r w:rsidR="00ED4EDC">
          <w:rPr>
            <w:rFonts w:hint="eastAsia"/>
            <w:color w:val="FF0000"/>
            <w:lang w:eastAsia="zh-CN"/>
          </w:rPr>
          <w:t xml:space="preserve"> was adopted as a comparison method. </w:t>
        </w:r>
      </w:ins>
      <w:ins w:id="143" w:author="Microsoft" w:date="2019-01-26T17:11:00Z">
        <w:r w:rsidR="00ED4EDC">
          <w:rPr>
            <w:rFonts w:hint="eastAsia"/>
            <w:color w:val="FF0000"/>
            <w:lang w:eastAsia="zh-CN"/>
          </w:rPr>
          <w:t>W</w:t>
        </w:r>
      </w:ins>
      <w:ins w:id="144" w:author="Microsoft" w:date="2019-01-26T17:07:00Z">
        <w:r w:rsidR="00ED4EDC" w:rsidRPr="00ED4EDC">
          <w:rPr>
            <w:color w:val="FF0000"/>
            <w:lang w:eastAsia="zh-CN"/>
          </w:rPr>
          <w:t>eighted Euclidean distance, which gives more weight to recent measurements, is used as a similarity measure for KNN</w:t>
        </w:r>
      </w:ins>
      <w:del w:id="145" w:author="Microsoft" w:date="2019-01-26T17:07:00Z">
        <w:r w:rsidR="00A02B4E" w:rsidRPr="00BC0BF8" w:rsidDel="00ED4EDC">
          <w:rPr>
            <w:color w:val="FF0000"/>
            <w:lang w:eastAsia="zh-CN"/>
          </w:rPr>
          <w:delText xml:space="preserve">An enhanced K-NN algorithm, which uses weighted Euclidean distance </w:delText>
        </w:r>
        <w:r w:rsidR="00D64574" w:rsidRPr="00BC0BF8" w:rsidDel="00ED4EDC">
          <w:rPr>
            <w:color w:val="FF0000"/>
            <w:lang w:eastAsia="zh-CN"/>
          </w:rPr>
          <w:delText>in this paper</w:delText>
        </w:r>
      </w:del>
      <w:r w:rsidR="00A02B4E" w:rsidRPr="00BC0BF8">
        <w:rPr>
          <w:color w:val="FF0000"/>
          <w:lang w:eastAsia="zh-CN"/>
        </w:rPr>
        <w:t xml:space="preserve"> (</w:t>
      </w:r>
      <w:proofErr w:type="spellStart"/>
      <w:r w:rsidR="00A02B4E" w:rsidRPr="00BC0BF8">
        <w:rPr>
          <w:color w:val="FF0000"/>
          <w:lang w:eastAsia="zh-CN"/>
        </w:rPr>
        <w:t>Habtemichael</w:t>
      </w:r>
      <w:proofErr w:type="spellEnd"/>
      <w:r w:rsidR="00A02B4E" w:rsidRPr="00BC0BF8">
        <w:rPr>
          <w:color w:val="FF0000"/>
          <w:lang w:eastAsia="zh-CN"/>
        </w:rPr>
        <w:t xml:space="preserve"> and Cetin, 2016)</w:t>
      </w:r>
      <w:r w:rsidR="00D64574" w:rsidRPr="00BC0BF8">
        <w:rPr>
          <w:color w:val="FF0000"/>
          <w:lang w:eastAsia="zh-CN"/>
        </w:rPr>
        <w:t xml:space="preserve">. </w:t>
      </w:r>
      <w:r w:rsidR="00A02B4E" w:rsidRPr="00BC0BF8">
        <w:rPr>
          <w:color w:val="FF0000"/>
          <w:lang w:eastAsia="zh-CN"/>
        </w:rPr>
        <w:t xml:space="preserve">K </w:t>
      </w:r>
      <w:r w:rsidR="00243D5C" w:rsidRPr="00BC0BF8">
        <w:rPr>
          <w:color w:val="FF0000"/>
          <w:lang w:eastAsia="zh-CN"/>
        </w:rPr>
        <w:t>is the most import parameter of KNN, which i</w:t>
      </w:r>
      <w:r w:rsidR="00A02B4E" w:rsidRPr="00BC0BF8">
        <w:rPr>
          <w:color w:val="FF0000"/>
          <w:lang w:eastAsia="zh-CN"/>
        </w:rPr>
        <w:t>s defined by grid search</w:t>
      </w:r>
      <w:r w:rsidR="00243D5C" w:rsidRPr="00BC0BF8">
        <w:rPr>
          <w:color w:val="FF0000"/>
          <w:lang w:eastAsia="zh-CN"/>
        </w:rPr>
        <w:t xml:space="preserve"> scheme</w:t>
      </w:r>
      <w:r w:rsidR="00A02B4E" w:rsidRPr="00BC0BF8">
        <w:rPr>
          <w:color w:val="FF0000"/>
          <w:lang w:eastAsia="zh-CN"/>
        </w:rPr>
        <w:t>.</w:t>
      </w:r>
    </w:p>
    <w:p w14:paraId="0F4C5339" w14:textId="54B757E8" w:rsidR="00D45F2C" w:rsidRPr="00BC0BF8" w:rsidRDefault="00FF45FC" w:rsidP="00DA5AAC">
      <w:pPr>
        <w:pStyle w:val="Newparagraph"/>
        <w:rPr>
          <w:color w:val="FF0000"/>
          <w:lang w:eastAsia="zh-CN"/>
        </w:rPr>
      </w:pPr>
      <w:r w:rsidRPr="00BC0BF8">
        <w:rPr>
          <w:color w:val="FF0000"/>
          <w:lang w:eastAsia="zh-CN"/>
        </w:rPr>
        <w:t>Seasonal Auto-Regressive Integrated Moving Average, SARIMA</w:t>
      </w:r>
      <w:r w:rsidR="00DA5AAC" w:rsidRPr="00BC0BF8">
        <w:rPr>
          <w:color w:val="FF0000"/>
          <w:lang w:eastAsia="zh-CN"/>
        </w:rPr>
        <w:t xml:space="preserve">. </w:t>
      </w:r>
      <w:r w:rsidR="00D45F2C" w:rsidRPr="00BC0BF8">
        <w:rPr>
          <w:color w:val="FF0000"/>
          <w:lang w:eastAsia="zh-CN"/>
        </w:rPr>
        <w:t xml:space="preserve">A seasonal ARIMA model is formed by including additional seasonal terms in the ARIMA models. The seasonal part of the model consists of terms that are similar to the non-seasonal components of the model, but involve backshifts of the seasonal period. </w:t>
      </w:r>
      <w:r w:rsidR="00AB4988" w:rsidRPr="00BC0BF8">
        <w:rPr>
          <w:color w:val="FF0000"/>
          <w:lang w:eastAsia="zh-CN"/>
        </w:rPr>
        <w:t xml:space="preserve">Seasonal </w:t>
      </w:r>
      <w:proofErr w:type="gramStart"/>
      <w:r w:rsidR="00AB4988" w:rsidRPr="00BC0BF8">
        <w:rPr>
          <w:color w:val="FF0000"/>
          <w:lang w:eastAsia="zh-CN"/>
        </w:rPr>
        <w:t>ARIMA(</w:t>
      </w:r>
      <w:proofErr w:type="gramEnd"/>
      <w:r w:rsidR="00AB4988" w:rsidRPr="00BC0BF8">
        <w:rPr>
          <w:color w:val="FF0000"/>
          <w:lang w:eastAsia="zh-CN"/>
        </w:rPr>
        <w:t>p, d, q)(P, D, Q)s model was employed in this paper</w:t>
      </w:r>
      <w:ins w:id="146" w:author="Microsoft" w:date="2019-01-26T16:23:00Z">
        <w:r w:rsidR="007D17AC">
          <w:rPr>
            <w:rFonts w:hint="eastAsia"/>
            <w:color w:val="FF0000"/>
            <w:lang w:eastAsia="zh-CN"/>
          </w:rPr>
          <w:t xml:space="preserve"> (</w:t>
        </w:r>
        <w:r w:rsidR="007D17AC" w:rsidRPr="007D17AC">
          <w:rPr>
            <w:color w:val="FF0000"/>
            <w:lang w:val="en-US" w:eastAsia="zh-CN"/>
          </w:rPr>
          <w:t>Williams</w:t>
        </w:r>
        <w:r w:rsidR="007D17AC">
          <w:rPr>
            <w:rFonts w:hint="eastAsia"/>
            <w:color w:val="FF0000"/>
            <w:lang w:val="en-US" w:eastAsia="zh-CN"/>
          </w:rPr>
          <w:t xml:space="preserve"> and </w:t>
        </w:r>
        <w:proofErr w:type="spellStart"/>
        <w:r w:rsidR="007D17AC" w:rsidRPr="007D17AC">
          <w:rPr>
            <w:color w:val="FF0000"/>
            <w:lang w:val="en-US" w:eastAsia="zh-CN"/>
          </w:rPr>
          <w:t>Hoel</w:t>
        </w:r>
        <w:proofErr w:type="spellEnd"/>
        <w:r w:rsidR="007D17AC">
          <w:rPr>
            <w:rFonts w:hint="eastAsia"/>
            <w:color w:val="FF0000"/>
            <w:lang w:val="en-US" w:eastAsia="zh-CN"/>
          </w:rPr>
          <w:t>, 2003</w:t>
        </w:r>
        <w:r w:rsidR="007D17AC">
          <w:rPr>
            <w:rFonts w:hint="eastAsia"/>
            <w:color w:val="FF0000"/>
            <w:lang w:eastAsia="zh-CN"/>
          </w:rPr>
          <w:t>)</w:t>
        </w:r>
      </w:ins>
      <w:r w:rsidR="00AB4988" w:rsidRPr="00BC0BF8">
        <w:rPr>
          <w:color w:val="FF0000"/>
          <w:lang w:eastAsia="zh-CN"/>
        </w:rPr>
        <w:t xml:space="preserve"> and the </w:t>
      </w:r>
      <w:proofErr w:type="spellStart"/>
      <w:r w:rsidR="00AB4988" w:rsidRPr="00BC0BF8">
        <w:rPr>
          <w:color w:val="FF0000"/>
          <w:lang w:eastAsia="zh-CN"/>
        </w:rPr>
        <w:t>Akaike</w:t>
      </w:r>
      <w:proofErr w:type="spellEnd"/>
      <w:r w:rsidR="00AB4988" w:rsidRPr="00BC0BF8">
        <w:rPr>
          <w:color w:val="FF0000"/>
          <w:lang w:eastAsia="zh-CN"/>
        </w:rPr>
        <w:t xml:space="preserve"> Information Criterion (AIC) is used to determine the appropriate order of ARIMA. All parameters are estimated through maximum likelihood method carried out by the statistical software R.</w:t>
      </w:r>
    </w:p>
    <w:p w14:paraId="21785AF6" w14:textId="16D7FF88" w:rsidR="00027741" w:rsidRPr="00BC0BF8" w:rsidRDefault="00FF45FC" w:rsidP="00DA5AAC">
      <w:pPr>
        <w:pStyle w:val="Newparagraph"/>
        <w:rPr>
          <w:color w:val="FF0000"/>
          <w:lang w:eastAsia="zh-CN"/>
        </w:rPr>
      </w:pPr>
      <w:r w:rsidRPr="00BC0BF8">
        <w:rPr>
          <w:color w:val="FF0000"/>
          <w:lang w:eastAsia="zh-CN"/>
        </w:rPr>
        <w:t>Artificial Neural Network, ANN</w:t>
      </w:r>
      <w:r w:rsidR="00DA5AAC" w:rsidRPr="00BC0BF8">
        <w:rPr>
          <w:color w:val="FF0000"/>
          <w:lang w:eastAsia="zh-CN"/>
        </w:rPr>
        <w:t>. ANNs</w:t>
      </w:r>
      <w:r w:rsidR="00027741" w:rsidRPr="00BC0BF8">
        <w:rPr>
          <w:color w:val="FF0000"/>
          <w:lang w:eastAsia="zh-CN"/>
        </w:rPr>
        <w:t xml:space="preserve"> are a typical neural network model that has undergone significant development in various research fields such as pattern recognition, classification, parameter estimation and prediction. In general, it is composed of three layers of neurons, namely, the input layer, hidden layer, and output layer. The purpose of prediction is to learn and map features of the input data through </w:t>
      </w:r>
      <w:r w:rsidR="00027741" w:rsidRPr="00BC0BF8">
        <w:rPr>
          <w:color w:val="FF0000"/>
          <w:lang w:eastAsia="zh-CN"/>
        </w:rPr>
        <w:lastRenderedPageBreak/>
        <w:t xml:space="preserve">hidden layer neurons and to generate predictions from the network. In this study, ANN is optimized to contain three layers with </w:t>
      </w:r>
      <w:r w:rsidR="00BF0178" w:rsidRPr="00BC0BF8">
        <w:rPr>
          <w:color w:val="FF0000"/>
          <w:lang w:eastAsia="zh-CN"/>
        </w:rPr>
        <w:t>100</w:t>
      </w:r>
      <w:r w:rsidR="00027741" w:rsidRPr="00BC0BF8">
        <w:rPr>
          <w:color w:val="FF0000"/>
          <w:lang w:eastAsia="zh-CN"/>
        </w:rPr>
        <w:t xml:space="preserve"> hidden neurons.</w:t>
      </w:r>
      <w:r w:rsidR="00BF0178" w:rsidRPr="00BC0BF8">
        <w:rPr>
          <w:color w:val="FF0000"/>
          <w:lang w:eastAsia="zh-CN"/>
        </w:rPr>
        <w:t xml:space="preserve"> We use </w:t>
      </w:r>
      <w:proofErr w:type="spellStart"/>
      <w:r w:rsidR="00BF0178" w:rsidRPr="00BC0BF8">
        <w:rPr>
          <w:color w:val="FF0000"/>
          <w:lang w:eastAsia="zh-CN"/>
        </w:rPr>
        <w:t>ReLU</w:t>
      </w:r>
      <w:proofErr w:type="spellEnd"/>
      <w:r w:rsidR="00BF0178" w:rsidRPr="00BC0BF8">
        <w:rPr>
          <w:color w:val="FF0000"/>
          <w:lang w:eastAsia="zh-CN"/>
        </w:rPr>
        <w:t xml:space="preserve"> as activation function. Besides, L2 regularization and early stopping is used and the batch size is set to 128.</w:t>
      </w:r>
    </w:p>
    <w:p w14:paraId="38855A89" w14:textId="24A394ED" w:rsidR="00027741" w:rsidRPr="00BC0BF8" w:rsidRDefault="00FF45FC" w:rsidP="00DA5AAC">
      <w:pPr>
        <w:pStyle w:val="Newparagraph"/>
        <w:rPr>
          <w:color w:val="FF0000"/>
          <w:lang w:eastAsia="zh-CN"/>
        </w:rPr>
      </w:pPr>
      <w:r w:rsidRPr="00BC0BF8">
        <w:rPr>
          <w:color w:val="FF0000"/>
          <w:lang w:eastAsia="zh-CN"/>
        </w:rPr>
        <w:t>Support Vector Regression, SVR</w:t>
      </w:r>
      <w:r w:rsidR="00DA5AAC" w:rsidRPr="00BC0BF8">
        <w:rPr>
          <w:color w:val="FF0000"/>
          <w:lang w:eastAsia="zh-CN"/>
        </w:rPr>
        <w:t xml:space="preserve">. </w:t>
      </w:r>
      <w:r w:rsidR="00027741" w:rsidRPr="00BC0BF8">
        <w:rPr>
          <w:color w:val="FF0000"/>
          <w:lang w:eastAsia="zh-CN"/>
        </w:rPr>
        <w:t>Support vector machine is a statistical machine learning algorithm that adopts the structural risk minimization criterion. SVR uses the kernel function to map the low-dimensional nonlinear problem to the high-dimensional space and perform</w:t>
      </w:r>
      <w:r w:rsidR="00AC6B3D">
        <w:rPr>
          <w:rFonts w:hint="eastAsia"/>
          <w:color w:val="FF0000"/>
          <w:lang w:eastAsia="zh-CN"/>
        </w:rPr>
        <w:t>s</w:t>
      </w:r>
      <w:r w:rsidR="00027741" w:rsidRPr="00BC0BF8">
        <w:rPr>
          <w:color w:val="FF0000"/>
          <w:lang w:eastAsia="zh-CN"/>
        </w:rPr>
        <w:t xml:space="preserve"> linear problem-solving. The computational process in the transformation space can be implicitly represented by the kernel function. Commonly used kernel functions include the polynomial kernel function, Gauss kernel function, and sigmoid kernel function. The Gauss kernel function is selected for SVR in this study and the parameters of the SVR are determined by a grid search scheme and 10-fold cross validation.</w:t>
      </w:r>
    </w:p>
    <w:p w14:paraId="5D5825DB" w14:textId="18353769" w:rsidR="00BF0178" w:rsidRPr="00BC0BF8" w:rsidRDefault="00BF0178" w:rsidP="00DA5AAC">
      <w:pPr>
        <w:pStyle w:val="Newparagraph"/>
        <w:rPr>
          <w:color w:val="FF0000"/>
          <w:lang w:eastAsia="zh-CN"/>
        </w:rPr>
      </w:pPr>
      <w:r w:rsidRPr="00BC0BF8">
        <w:rPr>
          <w:color w:val="FF0000"/>
          <w:lang w:eastAsia="zh-CN"/>
        </w:rPr>
        <w:t xml:space="preserve">In addition to the SARIMA model, the input data to other models uses </w:t>
      </w:r>
      <w:del w:id="147" w:author="Microsoft" w:date="2019-01-26T09:39:00Z">
        <w:r w:rsidRPr="00BC0BF8" w:rsidDel="00601A0D">
          <w:rPr>
            <w:color w:val="FF0000"/>
            <w:lang w:eastAsia="zh-CN"/>
          </w:rPr>
          <w:delText xml:space="preserve">tuned </w:delText>
        </w:r>
      </w:del>
      <w:r w:rsidRPr="00BC0BF8">
        <w:rPr>
          <w:color w:val="FF0000"/>
          <w:lang w:eastAsia="zh-CN"/>
        </w:rPr>
        <w:t xml:space="preserve">spatiotemporal data. The SARIMA model uses single point </w:t>
      </w:r>
      <w:del w:id="148" w:author="Microsoft" w:date="2019-01-26T10:51:00Z">
        <w:r w:rsidRPr="00BC0BF8" w:rsidDel="00E45D75">
          <w:rPr>
            <w:color w:val="FF0000"/>
            <w:lang w:eastAsia="zh-CN"/>
          </w:rPr>
          <w:delText xml:space="preserve">time </w:delText>
        </w:r>
      </w:del>
      <w:ins w:id="149" w:author="Microsoft" w:date="2019-01-26T10:51:00Z">
        <w:r w:rsidR="00E45D75">
          <w:rPr>
            <w:rFonts w:hint="eastAsia"/>
            <w:color w:val="FF0000"/>
            <w:lang w:eastAsia="zh-CN"/>
          </w:rPr>
          <w:t>temporal</w:t>
        </w:r>
        <w:r w:rsidR="00E45D75" w:rsidRPr="00BC0BF8">
          <w:rPr>
            <w:color w:val="FF0000"/>
            <w:lang w:eastAsia="zh-CN"/>
          </w:rPr>
          <w:t xml:space="preserve"> </w:t>
        </w:r>
      </w:ins>
      <w:r w:rsidRPr="00BC0BF8">
        <w:rPr>
          <w:color w:val="FF0000"/>
          <w:lang w:eastAsia="zh-CN"/>
        </w:rPr>
        <w:t>series data.</w:t>
      </w:r>
    </w:p>
    <w:p w14:paraId="280256D0" w14:textId="3835864E" w:rsidR="00E43F9C" w:rsidRPr="00BC0BF8" w:rsidRDefault="00534B46" w:rsidP="00C42A7D">
      <w:pPr>
        <w:pStyle w:val="2"/>
        <w:rPr>
          <w:rFonts w:cs="Times New Roman"/>
          <w:lang w:eastAsia="zh-CN"/>
        </w:rPr>
      </w:pPr>
      <w:r w:rsidRPr="00BC0BF8">
        <w:rPr>
          <w:rFonts w:cs="Times New Roman"/>
          <w:lang w:eastAsia="zh-CN"/>
        </w:rPr>
        <w:t>3.3</w:t>
      </w:r>
      <w:r w:rsidR="00B30330" w:rsidRPr="00BC0BF8">
        <w:rPr>
          <w:rFonts w:cs="Times New Roman"/>
        </w:rPr>
        <w:t xml:space="preserve"> </w:t>
      </w:r>
      <w:r w:rsidR="008F7584" w:rsidRPr="00BC0BF8">
        <w:rPr>
          <w:rFonts w:cs="Times New Roman"/>
        </w:rPr>
        <w:t>Single-step prediction</w:t>
      </w:r>
    </w:p>
    <w:p w14:paraId="7CC94067" w14:textId="2D6131BE" w:rsidR="00E43F9C" w:rsidRPr="00BC0BF8" w:rsidRDefault="00B30330" w:rsidP="00C42A7D">
      <w:pPr>
        <w:pStyle w:val="Paragraph"/>
      </w:pPr>
      <w:r w:rsidRPr="00BC0BF8">
        <w:t xml:space="preserve">In order to </w:t>
      </w:r>
      <w:r w:rsidR="000F0161" w:rsidRPr="00BC0BF8">
        <w:t>compare</w:t>
      </w:r>
      <w:r w:rsidRPr="00BC0BF8">
        <w:t xml:space="preserve"> the performance of </w:t>
      </w:r>
      <w:r w:rsidR="003F2F7A" w:rsidRPr="00BC0BF8">
        <w:t>different predicti</w:t>
      </w:r>
      <w:r w:rsidR="0051192B" w:rsidRPr="00BC0BF8">
        <w:t>ve</w:t>
      </w:r>
      <w:r w:rsidR="003F2F7A" w:rsidRPr="00BC0BF8">
        <w:t xml:space="preserve"> model</w:t>
      </w:r>
      <w:r w:rsidR="0051192B" w:rsidRPr="00BC0BF8">
        <w:t>s</w:t>
      </w:r>
      <w:r w:rsidR="000F0161" w:rsidRPr="00BC0BF8">
        <w:t>,</w:t>
      </w:r>
      <w:r w:rsidR="003F2F7A" w:rsidRPr="00BC0BF8">
        <w:t xml:space="preserve"> </w:t>
      </w:r>
      <w:r w:rsidR="00A91680" w:rsidRPr="00BC0BF8">
        <w:t>MAPE and mean absolute error</w:t>
      </w:r>
      <w:r w:rsidR="00F8054A" w:rsidRPr="00BC0BF8">
        <w:t xml:space="preserve"> (MAE)</w:t>
      </w:r>
      <w:r w:rsidR="00A91680" w:rsidRPr="00BC0BF8">
        <w:t xml:space="preserve"> </w:t>
      </w:r>
      <w:r w:rsidR="0051192B" w:rsidRPr="00BC0BF8">
        <w:rPr>
          <w:noProof/>
        </w:rPr>
        <w:t>were</w:t>
      </w:r>
      <w:r w:rsidR="0051192B" w:rsidRPr="00BC0BF8">
        <w:t xml:space="preserve"> </w:t>
      </w:r>
      <w:r w:rsidR="00A91680" w:rsidRPr="00BC0BF8">
        <w:t xml:space="preserve">employed to measure the </w:t>
      </w:r>
      <w:r w:rsidR="006A758F" w:rsidRPr="00BC0BF8">
        <w:t>deviation</w:t>
      </w:r>
      <w:r w:rsidR="00002E87" w:rsidRPr="00BC0BF8">
        <w:t xml:space="preserve"> </w:t>
      </w:r>
      <w:r w:rsidR="00A91680" w:rsidRPr="00BC0BF8">
        <w:t xml:space="preserve">between </w:t>
      </w:r>
      <w:r w:rsidR="0051192B" w:rsidRPr="00BC0BF8">
        <w:t xml:space="preserve">the </w:t>
      </w:r>
      <w:r w:rsidR="00A91680" w:rsidRPr="00BC0BF8">
        <w:t>predict</w:t>
      </w:r>
      <w:r w:rsidR="0051192B" w:rsidRPr="00BC0BF8">
        <w:t xml:space="preserve">ed </w:t>
      </w:r>
      <w:r w:rsidR="00027741" w:rsidRPr="00BC0BF8">
        <w:rPr>
          <w:lang w:eastAsia="zh-CN"/>
        </w:rPr>
        <w:t xml:space="preserve">traffic flow </w:t>
      </w:r>
      <w:r w:rsidR="0051192B" w:rsidRPr="00BC0BF8">
        <w:t xml:space="preserve">and </w:t>
      </w:r>
      <w:r w:rsidR="00027741" w:rsidRPr="00BC0BF8">
        <w:rPr>
          <w:lang w:eastAsia="zh-CN"/>
        </w:rPr>
        <w:t xml:space="preserve">the </w:t>
      </w:r>
      <w:r w:rsidR="0051192B" w:rsidRPr="00BC0BF8">
        <w:t>actual</w:t>
      </w:r>
      <w:r w:rsidR="00A91680" w:rsidRPr="00BC0BF8">
        <w:t xml:space="preserve">. </w:t>
      </w:r>
    </w:p>
    <w:p w14:paraId="4FB89D43" w14:textId="77777777" w:rsidR="00F8054A" w:rsidRPr="00BC0BF8" w:rsidRDefault="00F8054A" w:rsidP="00F8054A">
      <w:pPr>
        <w:pStyle w:val="MTDisplayEquation"/>
      </w:pPr>
      <w:r w:rsidRPr="00BC0BF8">
        <w:tab/>
      </w:r>
      <w:r w:rsidR="0086552F" w:rsidRPr="00BC0BF8">
        <w:rPr>
          <w:position w:val="-30"/>
        </w:rPr>
        <w:object w:dxaOrig="2960" w:dyaOrig="720" w14:anchorId="338193F5">
          <v:shape id="_x0000_i1074" type="#_x0000_t75" style="width:146.5pt;height:36.85pt" o:ole="">
            <v:imagedata r:id="rId108" o:title=""/>
          </v:shape>
          <o:OLEObject Type="Embed" ProgID="Equation.DSMT4" ShapeID="_x0000_i1074" DrawAspect="Content" ObjectID="_1610044576" r:id="rId10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15</w:instrText>
      </w:r>
      <w:r w:rsidR="002E2A13">
        <w:rPr>
          <w:noProof/>
        </w:rPr>
        <w:fldChar w:fldCharType="end"/>
      </w:r>
      <w:r w:rsidRPr="00BC0BF8">
        <w:instrText>)</w:instrText>
      </w:r>
      <w:r w:rsidR="002453A2" w:rsidRPr="00BC0BF8">
        <w:fldChar w:fldCharType="end"/>
      </w:r>
    </w:p>
    <w:p w14:paraId="7875F844" w14:textId="77777777" w:rsidR="00A91680" w:rsidRPr="00BC0BF8" w:rsidRDefault="00A91680" w:rsidP="00A91680">
      <w:pPr>
        <w:pStyle w:val="MTDisplayEquation"/>
      </w:pPr>
      <w:r w:rsidRPr="00BC0BF8">
        <w:lastRenderedPageBreak/>
        <w:tab/>
      </w:r>
      <w:r w:rsidR="0086552F" w:rsidRPr="00BC0BF8">
        <w:rPr>
          <w:position w:val="-28"/>
        </w:rPr>
        <w:object w:dxaOrig="2000" w:dyaOrig="680" w14:anchorId="0D15EF74">
          <v:shape id="_x0000_i1075" type="#_x0000_t75" style="width:99.65pt;height:36.85pt" o:ole="">
            <v:imagedata r:id="rId110" o:title=""/>
          </v:shape>
          <o:OLEObject Type="Embed" ProgID="Equation.DSMT4" ShapeID="_x0000_i1075" DrawAspect="Content" ObjectID="_1610044577" r:id="rId111"/>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r w:rsidR="002E2A13">
        <w:rPr>
          <w:noProof/>
        </w:rPr>
        <w:fldChar w:fldCharType="begin"/>
      </w:r>
      <w:r w:rsidR="002E2A13">
        <w:rPr>
          <w:noProof/>
        </w:rPr>
        <w:instrText xml:space="preserve"> SEQ MTEqn \c \* Arabic \* MERGEFORMAT </w:instrText>
      </w:r>
      <w:r w:rsidR="002E2A13">
        <w:rPr>
          <w:noProof/>
        </w:rPr>
        <w:fldChar w:fldCharType="separate"/>
      </w:r>
      <w:r w:rsidR="00541C9B">
        <w:rPr>
          <w:noProof/>
        </w:rPr>
        <w:instrText>16</w:instrText>
      </w:r>
      <w:r w:rsidR="002E2A13">
        <w:rPr>
          <w:noProof/>
        </w:rPr>
        <w:fldChar w:fldCharType="end"/>
      </w:r>
      <w:r w:rsidRPr="00BC0BF8">
        <w:instrText>)</w:instrText>
      </w:r>
      <w:r w:rsidR="002453A2" w:rsidRPr="00BC0BF8">
        <w:fldChar w:fldCharType="end"/>
      </w:r>
    </w:p>
    <w:p w14:paraId="2951C9A6" w14:textId="75CFC607" w:rsidR="00D773DE" w:rsidRPr="00BC0BF8" w:rsidRDefault="0051192B" w:rsidP="00BF0178">
      <w:pPr>
        <w:pStyle w:val="Paragraph"/>
        <w:rPr>
          <w:lang w:eastAsia="zh-CN"/>
        </w:rPr>
      </w:pPr>
      <w:r w:rsidRPr="00BC0BF8">
        <w:t>H</w:t>
      </w:r>
      <w:r w:rsidR="00320299" w:rsidRPr="00BC0BF8">
        <w:t>ere</w:t>
      </w:r>
      <w:r w:rsidRPr="00BC0BF8">
        <w:t>,</w:t>
      </w:r>
      <w:r w:rsidR="00A91680" w:rsidRPr="00BC0BF8">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AB398A" w:rsidRPr="00BC0BF8">
        <w:t xml:space="preserve">is the predicted </w:t>
      </w:r>
      <w:r w:rsidRPr="00BC0BF8">
        <w:t xml:space="preserve">amount of </w:t>
      </w:r>
      <w:r w:rsidR="00AB398A" w:rsidRPr="00BC0BF8">
        <w:t>traffic flow</w:t>
      </w:r>
      <w:r w:rsidRPr="00BC0BF8">
        <w:t xml:space="preserve"> and</w:t>
      </w:r>
      <w:r w:rsidR="00AB398A" w:rsidRPr="00BC0BF8">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B398A" w:rsidRPr="00BC0BF8">
        <w:t xml:space="preserve">is the </w:t>
      </w:r>
      <w:r w:rsidRPr="00BC0BF8">
        <w:t>actual</w:t>
      </w:r>
      <w:r w:rsidR="00AB398A" w:rsidRPr="00BC0BF8">
        <w:t xml:space="preserve"> value. </w:t>
      </w:r>
      <w:r w:rsidRPr="00BC0BF8">
        <w:t xml:space="preserve">After </w:t>
      </w:r>
      <w:r w:rsidR="003F2F7A" w:rsidRPr="00BC0BF8">
        <w:t>implement</w:t>
      </w:r>
      <w:r w:rsidRPr="00BC0BF8">
        <w:t>ing</w:t>
      </w:r>
      <w:r w:rsidR="003F2F7A" w:rsidRPr="00BC0BF8">
        <w:t xml:space="preserve"> the training and test process</w:t>
      </w:r>
      <w:r w:rsidRPr="00BC0BF8">
        <w:t>es with</w:t>
      </w:r>
      <w:r w:rsidR="003F2F7A" w:rsidRPr="00BC0BF8">
        <w:t xml:space="preserve"> the training and test dataset</w:t>
      </w:r>
      <w:r w:rsidRPr="00BC0BF8">
        <w:t xml:space="preserve">s, </w:t>
      </w:r>
      <w:bookmarkStart w:id="150" w:name="OLE_LINK2"/>
      <w:bookmarkStart w:id="151" w:name="OLE_LINK3"/>
      <w:r w:rsidRPr="00BC0BF8">
        <w:t xml:space="preserve">we </w:t>
      </w:r>
      <w:r w:rsidR="000A7728" w:rsidRPr="00BC0BF8">
        <w:rPr>
          <w:lang w:eastAsia="zh-CN"/>
        </w:rPr>
        <w:t>gives model error comparative analysis of</w:t>
      </w:r>
      <w:r w:rsidR="006A22A0" w:rsidRPr="00BC0BF8">
        <w:t xml:space="preserve"> </w:t>
      </w:r>
      <w:r w:rsidR="00FE5CD9" w:rsidRPr="00BC0BF8">
        <w:rPr>
          <w:color w:val="FF0000"/>
          <w:lang w:eastAsia="zh-CN"/>
        </w:rPr>
        <w:t>SVR, SARIMA, KNN, ANN, CNN, ANN+STFSA</w:t>
      </w:r>
      <w:r w:rsidR="0013694F" w:rsidRPr="00BC0BF8">
        <w:rPr>
          <w:color w:val="FF0000"/>
          <w:lang w:eastAsia="zh-CN"/>
        </w:rPr>
        <w:t xml:space="preserve"> and</w:t>
      </w:r>
      <w:r w:rsidR="00FE5CD9" w:rsidRPr="00BC0BF8">
        <w:rPr>
          <w:color w:val="FF0000"/>
          <w:lang w:eastAsia="zh-CN"/>
        </w:rPr>
        <w:t xml:space="preserve"> CNN+STFSA</w:t>
      </w:r>
      <w:r w:rsidR="00523621" w:rsidRPr="00BC0BF8">
        <w:t>.</w:t>
      </w:r>
      <w:bookmarkEnd w:id="150"/>
      <w:bookmarkEnd w:id="151"/>
      <w:r w:rsidR="000A7728" w:rsidRPr="00BC0BF8">
        <w:rPr>
          <w:lang w:eastAsia="zh-CN"/>
        </w:rPr>
        <w:t xml:space="preserve"> </w:t>
      </w:r>
      <w:r w:rsidR="0082466C" w:rsidRPr="00BC0BF8">
        <w:rPr>
          <w:color w:val="FF0000"/>
          <w:lang w:eastAsia="zh-CN"/>
        </w:rPr>
        <w:t xml:space="preserve">To perform more general test, we enact 5 minute traffic flow prediction task for 8 different observation points of road traffic. In addition to the STFSA model for dynamically determining input data and SARIMA using only single-point </w:t>
      </w:r>
      <w:del w:id="152" w:author="Microsoft" w:date="2019-01-26T10:51:00Z">
        <w:r w:rsidR="0082466C" w:rsidRPr="00BC0BF8" w:rsidDel="00753D2E">
          <w:rPr>
            <w:color w:val="FF0000"/>
            <w:lang w:eastAsia="zh-CN"/>
          </w:rPr>
          <w:delText xml:space="preserve">time </w:delText>
        </w:r>
      </w:del>
      <w:ins w:id="153" w:author="Microsoft" w:date="2019-01-26T10:51:00Z">
        <w:r w:rsidR="00753D2E">
          <w:rPr>
            <w:rFonts w:hint="eastAsia"/>
            <w:color w:val="FF0000"/>
            <w:lang w:eastAsia="zh-CN"/>
          </w:rPr>
          <w:t>temporal</w:t>
        </w:r>
        <w:r w:rsidR="00753D2E" w:rsidRPr="00BC0BF8">
          <w:rPr>
            <w:color w:val="FF0000"/>
            <w:lang w:eastAsia="zh-CN"/>
          </w:rPr>
          <w:t xml:space="preserve"> </w:t>
        </w:r>
      </w:ins>
      <w:r w:rsidR="0082466C" w:rsidRPr="00BC0BF8">
        <w:rPr>
          <w:color w:val="FF0000"/>
          <w:lang w:eastAsia="zh-CN"/>
        </w:rPr>
        <w:t xml:space="preserve">series data, other predictive models use </w:t>
      </w:r>
      <w:r w:rsidR="00CA4734" w:rsidRPr="00BC0BF8">
        <w:rPr>
          <w:color w:val="FF0000"/>
          <w:lang w:eastAsia="zh-CN"/>
        </w:rPr>
        <w:t xml:space="preserve">a fixed </w:t>
      </w:r>
      <w:r w:rsidR="0082466C" w:rsidRPr="00BC0BF8">
        <w:rPr>
          <w:color w:val="FF0000"/>
          <w:lang w:eastAsia="zh-CN"/>
        </w:rPr>
        <w:t xml:space="preserve">consistent input data with a temporal length of </w:t>
      </w:r>
      <w:r w:rsidR="003668FB" w:rsidRPr="00BC0BF8">
        <w:rPr>
          <w:color w:val="FF0000"/>
          <w:lang w:eastAsia="zh-CN"/>
        </w:rPr>
        <w:t>28</w:t>
      </w:r>
      <w:r w:rsidR="0082466C" w:rsidRPr="00BC0BF8">
        <w:rPr>
          <w:color w:val="FF0000"/>
          <w:lang w:eastAsia="zh-CN"/>
        </w:rPr>
        <w:t xml:space="preserve"> and a spatial length of </w:t>
      </w:r>
      <w:r w:rsidR="003668FB" w:rsidRPr="00BC0BF8">
        <w:rPr>
          <w:color w:val="FF0000"/>
          <w:lang w:eastAsia="zh-CN"/>
        </w:rPr>
        <w:t>12</w:t>
      </w:r>
      <w:r w:rsidR="0082466C" w:rsidRPr="00BC0BF8">
        <w:rPr>
          <w:color w:val="FF0000"/>
          <w:lang w:eastAsia="zh-CN"/>
        </w:rPr>
        <w:t xml:space="preserve">. </w:t>
      </w:r>
      <w:r w:rsidR="003668FB" w:rsidRPr="00BC0BF8">
        <w:rPr>
          <w:color w:val="FF0000"/>
          <w:lang w:eastAsia="zh-CN"/>
        </w:rPr>
        <w:t xml:space="preserve">It means that there are a total of 12 upstream and downstream observation points in the past 140 minutes of traffic flow </w:t>
      </w:r>
      <w:r w:rsidR="00AC6B3D">
        <w:rPr>
          <w:rFonts w:hint="eastAsia"/>
          <w:color w:val="FF0000"/>
          <w:lang w:eastAsia="zh-CN"/>
        </w:rPr>
        <w:t xml:space="preserve">that </w:t>
      </w:r>
      <w:r w:rsidR="003668FB" w:rsidRPr="00BC0BF8">
        <w:rPr>
          <w:color w:val="FF0000"/>
          <w:lang w:eastAsia="zh-CN"/>
        </w:rPr>
        <w:t>are used to predict a single point flow for the next 5 minutes.</w:t>
      </w:r>
      <w:r w:rsidR="0082466C" w:rsidRPr="00BC0BF8">
        <w:rPr>
          <w:color w:val="FF0000"/>
          <w:lang w:eastAsia="zh-CN"/>
        </w:rPr>
        <w:t xml:space="preserve"> </w:t>
      </w:r>
      <w:r w:rsidR="0006082F">
        <w:rPr>
          <w:rFonts w:hint="eastAsia"/>
          <w:color w:val="FF0000"/>
          <w:lang w:eastAsia="zh-CN"/>
        </w:rPr>
        <w:t>For example, a</w:t>
      </w:r>
      <w:r w:rsidR="00C0585A" w:rsidRPr="00C0585A">
        <w:rPr>
          <w:color w:val="FF0000"/>
          <w:lang w:eastAsia="zh-CN"/>
        </w:rPr>
        <w:t>fter STFSA</w:t>
      </w:r>
      <w:r w:rsidR="0006082F">
        <w:rPr>
          <w:rFonts w:hint="eastAsia"/>
          <w:color w:val="FF0000"/>
          <w:lang w:eastAsia="zh-CN"/>
        </w:rPr>
        <w:t xml:space="preserve"> on NO.95 loop detector</w:t>
      </w:r>
      <w:r w:rsidR="00C0585A" w:rsidRPr="00C0585A">
        <w:rPr>
          <w:color w:val="FF0000"/>
          <w:lang w:eastAsia="zh-CN"/>
        </w:rPr>
        <w:t xml:space="preserve">, the ANN+STFSA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 while the CNN+STFSA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w:t>
      </w:r>
      <w:r w:rsidR="000A7728" w:rsidRPr="00BC0BF8">
        <w:rPr>
          <w:color w:val="FF0000"/>
          <w:lang w:eastAsia="zh-CN"/>
        </w:rPr>
        <w:t xml:space="preserve">The numerical results are reported in Table </w:t>
      </w:r>
      <w:r w:rsidR="00541C9B">
        <w:rPr>
          <w:rFonts w:hint="eastAsia"/>
          <w:color w:val="FF0000"/>
          <w:lang w:eastAsia="zh-CN"/>
        </w:rPr>
        <w:t>6</w:t>
      </w:r>
      <w:r w:rsidR="000A7728" w:rsidRPr="00BC0BF8">
        <w:rPr>
          <w:color w:val="FF0000"/>
          <w:lang w:eastAsia="zh-CN"/>
        </w:rPr>
        <w:t xml:space="preserve"> and Table </w:t>
      </w:r>
      <w:r w:rsidR="00541C9B">
        <w:rPr>
          <w:rFonts w:hint="eastAsia"/>
          <w:color w:val="FF0000"/>
          <w:lang w:eastAsia="zh-CN"/>
        </w:rPr>
        <w:t>7</w:t>
      </w:r>
      <w:r w:rsidR="000A7728" w:rsidRPr="00BC0BF8">
        <w:rPr>
          <w:color w:val="FF0000"/>
          <w:lang w:eastAsia="zh-CN"/>
        </w:rPr>
        <w:t>.</w:t>
      </w:r>
      <w:r w:rsidR="00C0585A">
        <w:rPr>
          <w:rFonts w:hint="eastAsia"/>
          <w:color w:val="FF0000"/>
          <w:lang w:eastAsia="zh-CN"/>
        </w:rPr>
        <w:t xml:space="preserve"> </w:t>
      </w:r>
    </w:p>
    <w:p w14:paraId="41B19F26" w14:textId="5633593B" w:rsidR="00320299" w:rsidRPr="00BC0BF8" w:rsidRDefault="00320299" w:rsidP="00C42A7D">
      <w:pPr>
        <w:pStyle w:val="Tabletitle"/>
        <w:rPr>
          <w:lang w:eastAsia="zh-CN"/>
        </w:rPr>
      </w:pPr>
      <w:r w:rsidRPr="00BC0BF8">
        <w:rPr>
          <w:lang w:eastAsia="zh-CN"/>
        </w:rPr>
        <w:t xml:space="preserve">Table </w:t>
      </w:r>
      <w:r w:rsidR="00541C9B">
        <w:rPr>
          <w:rFonts w:hint="eastAsia"/>
          <w:lang w:eastAsia="zh-CN"/>
        </w:rPr>
        <w:t>6</w:t>
      </w:r>
      <w:r w:rsidRPr="00BC0BF8">
        <w:rPr>
          <w:lang w:eastAsia="zh-CN"/>
        </w:rPr>
        <w:t xml:space="preserve"> </w:t>
      </w:r>
      <w:r w:rsidR="0090069E" w:rsidRPr="00BC0BF8">
        <w:rPr>
          <w:lang w:eastAsia="zh-CN"/>
        </w:rPr>
        <w:t xml:space="preserve">MAPE of the proposed model and </w:t>
      </w:r>
      <w:r w:rsidR="000A7728" w:rsidRPr="00BC0BF8">
        <w:rPr>
          <w:lang w:eastAsia="zh-CN"/>
        </w:rPr>
        <w:t xml:space="preserve">comparisons with </w:t>
      </w:r>
      <w:r w:rsidR="0090069E" w:rsidRPr="00BC0BF8">
        <w:rPr>
          <w:lang w:eastAsia="zh-CN"/>
        </w:rPr>
        <w:t>other baseline models for five minutes traffic flow prediction</w:t>
      </w:r>
      <w:r w:rsidR="00D92ABE" w:rsidRPr="00BC0BF8">
        <w:rPr>
          <w:lang w:eastAsia="zh-CN"/>
        </w:rPr>
        <w:t>.</w:t>
      </w:r>
    </w:p>
    <w:tbl>
      <w:tblPr>
        <w:tblW w:w="8460" w:type="dxa"/>
        <w:tblInd w:w="93" w:type="dxa"/>
        <w:tblLook w:val="04A0" w:firstRow="1" w:lastRow="0" w:firstColumn="1" w:lastColumn="0" w:noHBand="0" w:noVBand="1"/>
      </w:tblPr>
      <w:tblGrid>
        <w:gridCol w:w="1592"/>
        <w:gridCol w:w="900"/>
        <w:gridCol w:w="900"/>
        <w:gridCol w:w="900"/>
        <w:gridCol w:w="900"/>
        <w:gridCol w:w="900"/>
        <w:gridCol w:w="900"/>
        <w:gridCol w:w="900"/>
        <w:gridCol w:w="900"/>
      </w:tblGrid>
      <w:tr w:rsidR="00660D37" w:rsidRPr="00BC0BF8" w14:paraId="2662A46E" w14:textId="77777777" w:rsidTr="00660D37">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5D2FAC1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08EA7A4D" w14:textId="4E420B34" w:rsidR="00660D37" w:rsidRPr="00BC0BF8" w:rsidRDefault="0006082F" w:rsidP="00660D37">
            <w:pPr>
              <w:spacing w:line="240" w:lineRule="auto"/>
              <w:rPr>
                <w:rFonts w:eastAsia="宋体"/>
                <w:color w:val="000000"/>
                <w:lang w:val="en-US" w:eastAsia="zh-CN"/>
              </w:rPr>
            </w:pPr>
            <w:r>
              <w:rPr>
                <w:rFonts w:eastAsia="宋体" w:hint="eastAsia"/>
                <w:color w:val="000000"/>
                <w:lang w:val="en-US" w:eastAsia="zh-CN"/>
              </w:rPr>
              <w:t>L</w:t>
            </w:r>
            <w:r w:rsidR="00660D37" w:rsidRPr="00BC0BF8">
              <w:rPr>
                <w:rFonts w:eastAsia="宋体"/>
                <w:color w:val="000000"/>
                <w:lang w:val="en-US" w:eastAsia="zh-CN"/>
              </w:rPr>
              <w:t>oop Detector Number</w:t>
            </w:r>
          </w:p>
        </w:tc>
      </w:tr>
      <w:tr w:rsidR="00660D37" w:rsidRPr="00BC0BF8" w14:paraId="6AABA3B9" w14:textId="77777777" w:rsidTr="00660D37">
        <w:trPr>
          <w:trHeight w:val="270"/>
        </w:trPr>
        <w:tc>
          <w:tcPr>
            <w:tcW w:w="1260" w:type="dxa"/>
            <w:vMerge/>
            <w:tcBorders>
              <w:top w:val="single" w:sz="4" w:space="0" w:color="auto"/>
              <w:left w:val="nil"/>
              <w:bottom w:val="single" w:sz="4" w:space="0" w:color="auto"/>
              <w:right w:val="nil"/>
            </w:tcBorders>
            <w:vAlign w:val="center"/>
            <w:hideMark/>
          </w:tcPr>
          <w:p w14:paraId="314ADC3D" w14:textId="77777777" w:rsidR="00660D37" w:rsidRPr="00BC0BF8" w:rsidRDefault="00660D37" w:rsidP="00660D37">
            <w:pPr>
              <w:spacing w:line="240" w:lineRule="auto"/>
              <w:rPr>
                <w:rFonts w:eastAsia="宋体"/>
                <w:color w:val="000000"/>
                <w:lang w:val="en-US" w:eastAsia="zh-CN"/>
              </w:rPr>
            </w:pPr>
          </w:p>
        </w:tc>
        <w:tc>
          <w:tcPr>
            <w:tcW w:w="900" w:type="dxa"/>
            <w:tcBorders>
              <w:top w:val="nil"/>
              <w:left w:val="nil"/>
              <w:bottom w:val="single" w:sz="4" w:space="0" w:color="auto"/>
              <w:right w:val="nil"/>
            </w:tcBorders>
            <w:shd w:val="clear" w:color="auto" w:fill="auto"/>
            <w:noWrap/>
            <w:vAlign w:val="center"/>
            <w:hideMark/>
          </w:tcPr>
          <w:p w14:paraId="1FEFE68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516C999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4E4E3FE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AF6644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4971A5B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7EF914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CA65B2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5034CF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NO.99</w:t>
            </w:r>
          </w:p>
        </w:tc>
      </w:tr>
      <w:tr w:rsidR="00660D37" w:rsidRPr="00BC0BF8" w14:paraId="236AB919" w14:textId="77777777" w:rsidTr="00660D37">
        <w:trPr>
          <w:trHeight w:val="270"/>
        </w:trPr>
        <w:tc>
          <w:tcPr>
            <w:tcW w:w="1260" w:type="dxa"/>
            <w:tcBorders>
              <w:top w:val="nil"/>
              <w:left w:val="nil"/>
              <w:bottom w:val="nil"/>
              <w:right w:val="nil"/>
            </w:tcBorders>
            <w:shd w:val="clear" w:color="auto" w:fill="auto"/>
            <w:noWrap/>
            <w:vAlign w:val="center"/>
            <w:hideMark/>
          </w:tcPr>
          <w:p w14:paraId="55B4D8C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SVR</w:t>
            </w:r>
          </w:p>
        </w:tc>
        <w:tc>
          <w:tcPr>
            <w:tcW w:w="900" w:type="dxa"/>
            <w:tcBorders>
              <w:top w:val="nil"/>
              <w:left w:val="nil"/>
              <w:bottom w:val="nil"/>
              <w:right w:val="nil"/>
            </w:tcBorders>
            <w:shd w:val="clear" w:color="auto" w:fill="auto"/>
            <w:noWrap/>
            <w:vAlign w:val="center"/>
            <w:hideMark/>
          </w:tcPr>
          <w:p w14:paraId="15EE46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7.006</w:t>
            </w:r>
          </w:p>
        </w:tc>
        <w:tc>
          <w:tcPr>
            <w:tcW w:w="900" w:type="dxa"/>
            <w:tcBorders>
              <w:top w:val="nil"/>
              <w:left w:val="nil"/>
              <w:bottom w:val="nil"/>
              <w:right w:val="nil"/>
            </w:tcBorders>
            <w:shd w:val="clear" w:color="auto" w:fill="auto"/>
            <w:noWrap/>
            <w:vAlign w:val="center"/>
            <w:hideMark/>
          </w:tcPr>
          <w:p w14:paraId="711588C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7.405</w:t>
            </w:r>
          </w:p>
        </w:tc>
        <w:tc>
          <w:tcPr>
            <w:tcW w:w="900" w:type="dxa"/>
            <w:tcBorders>
              <w:top w:val="nil"/>
              <w:left w:val="nil"/>
              <w:bottom w:val="nil"/>
              <w:right w:val="nil"/>
            </w:tcBorders>
            <w:shd w:val="clear" w:color="auto" w:fill="auto"/>
            <w:noWrap/>
            <w:vAlign w:val="center"/>
            <w:hideMark/>
          </w:tcPr>
          <w:p w14:paraId="622C45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7.592</w:t>
            </w:r>
          </w:p>
        </w:tc>
        <w:tc>
          <w:tcPr>
            <w:tcW w:w="900" w:type="dxa"/>
            <w:tcBorders>
              <w:top w:val="nil"/>
              <w:left w:val="nil"/>
              <w:bottom w:val="nil"/>
              <w:right w:val="nil"/>
            </w:tcBorders>
            <w:shd w:val="clear" w:color="auto" w:fill="auto"/>
            <w:noWrap/>
            <w:vAlign w:val="center"/>
            <w:hideMark/>
          </w:tcPr>
          <w:p w14:paraId="577DD24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7.925</w:t>
            </w:r>
          </w:p>
        </w:tc>
        <w:tc>
          <w:tcPr>
            <w:tcW w:w="900" w:type="dxa"/>
            <w:tcBorders>
              <w:top w:val="nil"/>
              <w:left w:val="nil"/>
              <w:bottom w:val="nil"/>
              <w:right w:val="nil"/>
            </w:tcBorders>
            <w:shd w:val="clear" w:color="auto" w:fill="auto"/>
            <w:noWrap/>
            <w:vAlign w:val="center"/>
            <w:hideMark/>
          </w:tcPr>
          <w:p w14:paraId="10F82E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7.845</w:t>
            </w:r>
          </w:p>
        </w:tc>
        <w:tc>
          <w:tcPr>
            <w:tcW w:w="900" w:type="dxa"/>
            <w:tcBorders>
              <w:top w:val="nil"/>
              <w:left w:val="nil"/>
              <w:bottom w:val="nil"/>
              <w:right w:val="nil"/>
            </w:tcBorders>
            <w:shd w:val="clear" w:color="auto" w:fill="auto"/>
            <w:noWrap/>
            <w:vAlign w:val="center"/>
            <w:hideMark/>
          </w:tcPr>
          <w:p w14:paraId="1C1ECBB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7.762</w:t>
            </w:r>
          </w:p>
        </w:tc>
        <w:tc>
          <w:tcPr>
            <w:tcW w:w="900" w:type="dxa"/>
            <w:tcBorders>
              <w:top w:val="nil"/>
              <w:left w:val="nil"/>
              <w:bottom w:val="nil"/>
              <w:right w:val="nil"/>
            </w:tcBorders>
            <w:shd w:val="clear" w:color="auto" w:fill="auto"/>
            <w:noWrap/>
            <w:vAlign w:val="center"/>
            <w:hideMark/>
          </w:tcPr>
          <w:p w14:paraId="647AD67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8.004</w:t>
            </w:r>
          </w:p>
        </w:tc>
        <w:tc>
          <w:tcPr>
            <w:tcW w:w="900" w:type="dxa"/>
            <w:tcBorders>
              <w:top w:val="nil"/>
              <w:left w:val="nil"/>
              <w:bottom w:val="nil"/>
              <w:right w:val="nil"/>
            </w:tcBorders>
            <w:shd w:val="clear" w:color="auto" w:fill="auto"/>
            <w:noWrap/>
            <w:vAlign w:val="center"/>
            <w:hideMark/>
          </w:tcPr>
          <w:p w14:paraId="5781A3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7.963</w:t>
            </w:r>
          </w:p>
        </w:tc>
      </w:tr>
      <w:tr w:rsidR="00660D37" w:rsidRPr="00BC0BF8" w14:paraId="4D353F64" w14:textId="77777777" w:rsidTr="00660D37">
        <w:trPr>
          <w:trHeight w:val="270"/>
        </w:trPr>
        <w:tc>
          <w:tcPr>
            <w:tcW w:w="1260" w:type="dxa"/>
            <w:tcBorders>
              <w:top w:val="nil"/>
              <w:left w:val="nil"/>
              <w:bottom w:val="nil"/>
              <w:right w:val="nil"/>
            </w:tcBorders>
            <w:shd w:val="clear" w:color="auto" w:fill="auto"/>
            <w:noWrap/>
            <w:vAlign w:val="center"/>
            <w:hideMark/>
          </w:tcPr>
          <w:p w14:paraId="504BCC1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SARIMA</w:t>
            </w:r>
          </w:p>
        </w:tc>
        <w:tc>
          <w:tcPr>
            <w:tcW w:w="900" w:type="dxa"/>
            <w:tcBorders>
              <w:top w:val="nil"/>
              <w:left w:val="nil"/>
              <w:bottom w:val="nil"/>
              <w:right w:val="nil"/>
            </w:tcBorders>
            <w:shd w:val="clear" w:color="auto" w:fill="auto"/>
            <w:noWrap/>
            <w:vAlign w:val="center"/>
            <w:hideMark/>
          </w:tcPr>
          <w:p w14:paraId="06E2AB8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10.052</w:t>
            </w:r>
          </w:p>
        </w:tc>
        <w:tc>
          <w:tcPr>
            <w:tcW w:w="900" w:type="dxa"/>
            <w:tcBorders>
              <w:top w:val="nil"/>
              <w:left w:val="nil"/>
              <w:bottom w:val="nil"/>
              <w:right w:val="nil"/>
            </w:tcBorders>
            <w:shd w:val="clear" w:color="auto" w:fill="auto"/>
            <w:noWrap/>
            <w:vAlign w:val="center"/>
            <w:hideMark/>
          </w:tcPr>
          <w:p w14:paraId="40DA89C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10.437</w:t>
            </w:r>
          </w:p>
        </w:tc>
        <w:tc>
          <w:tcPr>
            <w:tcW w:w="900" w:type="dxa"/>
            <w:tcBorders>
              <w:top w:val="nil"/>
              <w:left w:val="nil"/>
              <w:bottom w:val="nil"/>
              <w:right w:val="nil"/>
            </w:tcBorders>
            <w:shd w:val="clear" w:color="auto" w:fill="auto"/>
            <w:noWrap/>
            <w:vAlign w:val="center"/>
            <w:hideMark/>
          </w:tcPr>
          <w:p w14:paraId="1AE51C5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10.011</w:t>
            </w:r>
          </w:p>
        </w:tc>
        <w:tc>
          <w:tcPr>
            <w:tcW w:w="900" w:type="dxa"/>
            <w:tcBorders>
              <w:top w:val="nil"/>
              <w:left w:val="nil"/>
              <w:bottom w:val="nil"/>
              <w:right w:val="nil"/>
            </w:tcBorders>
            <w:shd w:val="clear" w:color="auto" w:fill="auto"/>
            <w:noWrap/>
            <w:vAlign w:val="center"/>
            <w:hideMark/>
          </w:tcPr>
          <w:p w14:paraId="627D2F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10.309</w:t>
            </w:r>
          </w:p>
        </w:tc>
        <w:tc>
          <w:tcPr>
            <w:tcW w:w="900" w:type="dxa"/>
            <w:tcBorders>
              <w:top w:val="nil"/>
              <w:left w:val="nil"/>
              <w:bottom w:val="nil"/>
              <w:right w:val="nil"/>
            </w:tcBorders>
            <w:shd w:val="clear" w:color="auto" w:fill="auto"/>
            <w:noWrap/>
            <w:vAlign w:val="center"/>
            <w:hideMark/>
          </w:tcPr>
          <w:p w14:paraId="7794A2B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10.943</w:t>
            </w:r>
          </w:p>
        </w:tc>
        <w:tc>
          <w:tcPr>
            <w:tcW w:w="900" w:type="dxa"/>
            <w:tcBorders>
              <w:top w:val="nil"/>
              <w:left w:val="nil"/>
              <w:bottom w:val="nil"/>
              <w:right w:val="nil"/>
            </w:tcBorders>
            <w:shd w:val="clear" w:color="auto" w:fill="auto"/>
            <w:noWrap/>
            <w:vAlign w:val="center"/>
            <w:hideMark/>
          </w:tcPr>
          <w:p w14:paraId="1C33E09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10.878</w:t>
            </w:r>
          </w:p>
        </w:tc>
        <w:tc>
          <w:tcPr>
            <w:tcW w:w="900" w:type="dxa"/>
            <w:tcBorders>
              <w:top w:val="nil"/>
              <w:left w:val="nil"/>
              <w:bottom w:val="nil"/>
              <w:right w:val="nil"/>
            </w:tcBorders>
            <w:shd w:val="clear" w:color="auto" w:fill="auto"/>
            <w:noWrap/>
            <w:vAlign w:val="center"/>
            <w:hideMark/>
          </w:tcPr>
          <w:p w14:paraId="0D3BAFB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11.135</w:t>
            </w:r>
          </w:p>
        </w:tc>
        <w:tc>
          <w:tcPr>
            <w:tcW w:w="900" w:type="dxa"/>
            <w:tcBorders>
              <w:top w:val="nil"/>
              <w:left w:val="nil"/>
              <w:bottom w:val="nil"/>
              <w:right w:val="nil"/>
            </w:tcBorders>
            <w:shd w:val="clear" w:color="auto" w:fill="auto"/>
            <w:noWrap/>
            <w:vAlign w:val="center"/>
            <w:hideMark/>
          </w:tcPr>
          <w:p w14:paraId="45CFBA9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10.983</w:t>
            </w:r>
          </w:p>
        </w:tc>
      </w:tr>
      <w:tr w:rsidR="00660D37" w:rsidRPr="00BC0BF8" w14:paraId="0F432139" w14:textId="77777777" w:rsidTr="00660D37">
        <w:trPr>
          <w:trHeight w:val="270"/>
        </w:trPr>
        <w:tc>
          <w:tcPr>
            <w:tcW w:w="1260" w:type="dxa"/>
            <w:tcBorders>
              <w:top w:val="nil"/>
              <w:left w:val="nil"/>
              <w:bottom w:val="nil"/>
              <w:right w:val="nil"/>
            </w:tcBorders>
            <w:shd w:val="clear" w:color="auto" w:fill="auto"/>
            <w:noWrap/>
            <w:vAlign w:val="center"/>
            <w:hideMark/>
          </w:tcPr>
          <w:p w14:paraId="0ECDBCB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KNN</w:t>
            </w:r>
          </w:p>
        </w:tc>
        <w:tc>
          <w:tcPr>
            <w:tcW w:w="900" w:type="dxa"/>
            <w:tcBorders>
              <w:top w:val="nil"/>
              <w:left w:val="nil"/>
              <w:bottom w:val="nil"/>
              <w:right w:val="nil"/>
            </w:tcBorders>
            <w:shd w:val="clear" w:color="auto" w:fill="auto"/>
            <w:noWrap/>
            <w:vAlign w:val="center"/>
            <w:hideMark/>
          </w:tcPr>
          <w:p w14:paraId="05CC923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7.406</w:t>
            </w:r>
          </w:p>
        </w:tc>
        <w:tc>
          <w:tcPr>
            <w:tcW w:w="900" w:type="dxa"/>
            <w:tcBorders>
              <w:top w:val="nil"/>
              <w:left w:val="nil"/>
              <w:bottom w:val="nil"/>
              <w:right w:val="nil"/>
            </w:tcBorders>
            <w:shd w:val="clear" w:color="auto" w:fill="auto"/>
            <w:noWrap/>
            <w:vAlign w:val="center"/>
            <w:hideMark/>
          </w:tcPr>
          <w:p w14:paraId="14121F8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7.856</w:t>
            </w:r>
          </w:p>
        </w:tc>
        <w:tc>
          <w:tcPr>
            <w:tcW w:w="900" w:type="dxa"/>
            <w:tcBorders>
              <w:top w:val="nil"/>
              <w:left w:val="nil"/>
              <w:bottom w:val="nil"/>
              <w:right w:val="nil"/>
            </w:tcBorders>
            <w:shd w:val="clear" w:color="auto" w:fill="auto"/>
            <w:noWrap/>
            <w:vAlign w:val="center"/>
            <w:hideMark/>
          </w:tcPr>
          <w:p w14:paraId="164F2A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7.873</w:t>
            </w:r>
          </w:p>
        </w:tc>
        <w:tc>
          <w:tcPr>
            <w:tcW w:w="900" w:type="dxa"/>
            <w:tcBorders>
              <w:top w:val="nil"/>
              <w:left w:val="nil"/>
              <w:bottom w:val="nil"/>
              <w:right w:val="nil"/>
            </w:tcBorders>
            <w:shd w:val="clear" w:color="auto" w:fill="auto"/>
            <w:noWrap/>
            <w:vAlign w:val="center"/>
            <w:hideMark/>
          </w:tcPr>
          <w:p w14:paraId="7630522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8.074</w:t>
            </w:r>
          </w:p>
        </w:tc>
        <w:tc>
          <w:tcPr>
            <w:tcW w:w="900" w:type="dxa"/>
            <w:tcBorders>
              <w:top w:val="nil"/>
              <w:left w:val="nil"/>
              <w:bottom w:val="nil"/>
              <w:right w:val="nil"/>
            </w:tcBorders>
            <w:shd w:val="clear" w:color="auto" w:fill="auto"/>
            <w:noWrap/>
            <w:vAlign w:val="center"/>
            <w:hideMark/>
          </w:tcPr>
          <w:p w14:paraId="36CC3E6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8.115</w:t>
            </w:r>
          </w:p>
        </w:tc>
        <w:tc>
          <w:tcPr>
            <w:tcW w:w="900" w:type="dxa"/>
            <w:tcBorders>
              <w:top w:val="nil"/>
              <w:left w:val="nil"/>
              <w:bottom w:val="nil"/>
              <w:right w:val="nil"/>
            </w:tcBorders>
            <w:shd w:val="clear" w:color="auto" w:fill="auto"/>
            <w:noWrap/>
            <w:vAlign w:val="center"/>
            <w:hideMark/>
          </w:tcPr>
          <w:p w14:paraId="548354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8.361</w:t>
            </w:r>
          </w:p>
        </w:tc>
        <w:tc>
          <w:tcPr>
            <w:tcW w:w="900" w:type="dxa"/>
            <w:tcBorders>
              <w:top w:val="nil"/>
              <w:left w:val="nil"/>
              <w:bottom w:val="nil"/>
              <w:right w:val="nil"/>
            </w:tcBorders>
            <w:shd w:val="clear" w:color="auto" w:fill="auto"/>
            <w:noWrap/>
            <w:vAlign w:val="center"/>
            <w:hideMark/>
          </w:tcPr>
          <w:p w14:paraId="4D58423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8.394</w:t>
            </w:r>
          </w:p>
        </w:tc>
        <w:tc>
          <w:tcPr>
            <w:tcW w:w="900" w:type="dxa"/>
            <w:tcBorders>
              <w:top w:val="nil"/>
              <w:left w:val="nil"/>
              <w:bottom w:val="nil"/>
              <w:right w:val="nil"/>
            </w:tcBorders>
            <w:shd w:val="clear" w:color="auto" w:fill="auto"/>
            <w:noWrap/>
            <w:vAlign w:val="center"/>
            <w:hideMark/>
          </w:tcPr>
          <w:p w14:paraId="4DF01AD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8.264</w:t>
            </w:r>
          </w:p>
        </w:tc>
      </w:tr>
      <w:tr w:rsidR="00660D37" w:rsidRPr="00BC0BF8" w14:paraId="01DCE6FD" w14:textId="77777777" w:rsidTr="00660D37">
        <w:trPr>
          <w:trHeight w:val="270"/>
        </w:trPr>
        <w:tc>
          <w:tcPr>
            <w:tcW w:w="1260" w:type="dxa"/>
            <w:tcBorders>
              <w:top w:val="nil"/>
              <w:left w:val="nil"/>
              <w:bottom w:val="nil"/>
              <w:right w:val="nil"/>
            </w:tcBorders>
            <w:shd w:val="clear" w:color="auto" w:fill="auto"/>
            <w:noWrap/>
            <w:vAlign w:val="center"/>
            <w:hideMark/>
          </w:tcPr>
          <w:p w14:paraId="1D5E3D2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w:t>
            </w:r>
          </w:p>
        </w:tc>
        <w:tc>
          <w:tcPr>
            <w:tcW w:w="900" w:type="dxa"/>
            <w:tcBorders>
              <w:top w:val="nil"/>
              <w:left w:val="nil"/>
              <w:bottom w:val="nil"/>
              <w:right w:val="nil"/>
            </w:tcBorders>
            <w:shd w:val="clear" w:color="auto" w:fill="auto"/>
            <w:noWrap/>
            <w:vAlign w:val="center"/>
            <w:hideMark/>
          </w:tcPr>
          <w:p w14:paraId="435C086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6.542</w:t>
            </w:r>
          </w:p>
        </w:tc>
        <w:tc>
          <w:tcPr>
            <w:tcW w:w="900" w:type="dxa"/>
            <w:tcBorders>
              <w:top w:val="nil"/>
              <w:left w:val="nil"/>
              <w:bottom w:val="nil"/>
              <w:right w:val="nil"/>
            </w:tcBorders>
            <w:shd w:val="clear" w:color="auto" w:fill="auto"/>
            <w:noWrap/>
            <w:vAlign w:val="center"/>
            <w:hideMark/>
          </w:tcPr>
          <w:p w14:paraId="3CBA78E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7.017</w:t>
            </w:r>
          </w:p>
        </w:tc>
        <w:tc>
          <w:tcPr>
            <w:tcW w:w="900" w:type="dxa"/>
            <w:tcBorders>
              <w:top w:val="nil"/>
              <w:left w:val="nil"/>
              <w:bottom w:val="nil"/>
              <w:right w:val="nil"/>
            </w:tcBorders>
            <w:shd w:val="clear" w:color="auto" w:fill="auto"/>
            <w:noWrap/>
            <w:vAlign w:val="center"/>
            <w:hideMark/>
          </w:tcPr>
          <w:p w14:paraId="58BE40C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6.247</w:t>
            </w:r>
          </w:p>
        </w:tc>
        <w:tc>
          <w:tcPr>
            <w:tcW w:w="900" w:type="dxa"/>
            <w:tcBorders>
              <w:top w:val="nil"/>
              <w:left w:val="nil"/>
              <w:bottom w:val="nil"/>
              <w:right w:val="nil"/>
            </w:tcBorders>
            <w:shd w:val="clear" w:color="auto" w:fill="auto"/>
            <w:noWrap/>
            <w:vAlign w:val="center"/>
            <w:hideMark/>
          </w:tcPr>
          <w:p w14:paraId="15C868A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6.346</w:t>
            </w:r>
          </w:p>
        </w:tc>
        <w:tc>
          <w:tcPr>
            <w:tcW w:w="900" w:type="dxa"/>
            <w:tcBorders>
              <w:top w:val="nil"/>
              <w:left w:val="nil"/>
              <w:bottom w:val="nil"/>
              <w:right w:val="nil"/>
            </w:tcBorders>
            <w:shd w:val="clear" w:color="auto" w:fill="auto"/>
            <w:noWrap/>
            <w:vAlign w:val="center"/>
            <w:hideMark/>
          </w:tcPr>
          <w:p w14:paraId="44640F1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6.966</w:t>
            </w:r>
          </w:p>
        </w:tc>
        <w:tc>
          <w:tcPr>
            <w:tcW w:w="900" w:type="dxa"/>
            <w:tcBorders>
              <w:top w:val="nil"/>
              <w:left w:val="nil"/>
              <w:bottom w:val="nil"/>
              <w:right w:val="nil"/>
            </w:tcBorders>
            <w:shd w:val="clear" w:color="auto" w:fill="auto"/>
            <w:noWrap/>
            <w:vAlign w:val="center"/>
            <w:hideMark/>
          </w:tcPr>
          <w:p w14:paraId="4DA383D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6.697</w:t>
            </w:r>
          </w:p>
        </w:tc>
        <w:tc>
          <w:tcPr>
            <w:tcW w:w="900" w:type="dxa"/>
            <w:tcBorders>
              <w:top w:val="nil"/>
              <w:left w:val="nil"/>
              <w:bottom w:val="nil"/>
              <w:right w:val="nil"/>
            </w:tcBorders>
            <w:shd w:val="clear" w:color="auto" w:fill="auto"/>
            <w:noWrap/>
            <w:vAlign w:val="center"/>
            <w:hideMark/>
          </w:tcPr>
          <w:p w14:paraId="1506194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6.537</w:t>
            </w:r>
          </w:p>
        </w:tc>
        <w:tc>
          <w:tcPr>
            <w:tcW w:w="900" w:type="dxa"/>
            <w:tcBorders>
              <w:top w:val="nil"/>
              <w:left w:val="nil"/>
              <w:bottom w:val="nil"/>
              <w:right w:val="nil"/>
            </w:tcBorders>
            <w:shd w:val="clear" w:color="auto" w:fill="auto"/>
            <w:noWrap/>
            <w:vAlign w:val="center"/>
            <w:hideMark/>
          </w:tcPr>
          <w:p w14:paraId="2603FBB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5.137</w:t>
            </w:r>
          </w:p>
        </w:tc>
      </w:tr>
      <w:tr w:rsidR="00660D37" w:rsidRPr="00BC0BF8" w14:paraId="792F0D2D" w14:textId="77777777" w:rsidTr="00660D37">
        <w:trPr>
          <w:trHeight w:val="270"/>
        </w:trPr>
        <w:tc>
          <w:tcPr>
            <w:tcW w:w="1260" w:type="dxa"/>
            <w:tcBorders>
              <w:top w:val="nil"/>
              <w:left w:val="nil"/>
              <w:bottom w:val="nil"/>
              <w:right w:val="nil"/>
            </w:tcBorders>
            <w:shd w:val="clear" w:color="auto" w:fill="auto"/>
            <w:noWrap/>
            <w:vAlign w:val="center"/>
            <w:hideMark/>
          </w:tcPr>
          <w:p w14:paraId="1296384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w:t>
            </w:r>
          </w:p>
        </w:tc>
        <w:tc>
          <w:tcPr>
            <w:tcW w:w="900" w:type="dxa"/>
            <w:tcBorders>
              <w:top w:val="nil"/>
              <w:left w:val="nil"/>
              <w:bottom w:val="nil"/>
              <w:right w:val="nil"/>
            </w:tcBorders>
            <w:shd w:val="clear" w:color="auto" w:fill="auto"/>
            <w:noWrap/>
            <w:vAlign w:val="center"/>
            <w:hideMark/>
          </w:tcPr>
          <w:p w14:paraId="27F9B06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6.199</w:t>
            </w:r>
          </w:p>
        </w:tc>
        <w:tc>
          <w:tcPr>
            <w:tcW w:w="900" w:type="dxa"/>
            <w:tcBorders>
              <w:top w:val="nil"/>
              <w:left w:val="nil"/>
              <w:bottom w:val="nil"/>
              <w:right w:val="nil"/>
            </w:tcBorders>
            <w:shd w:val="clear" w:color="auto" w:fill="auto"/>
            <w:noWrap/>
            <w:vAlign w:val="center"/>
            <w:hideMark/>
          </w:tcPr>
          <w:p w14:paraId="30F0F0C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6.722</w:t>
            </w:r>
          </w:p>
        </w:tc>
        <w:tc>
          <w:tcPr>
            <w:tcW w:w="900" w:type="dxa"/>
            <w:tcBorders>
              <w:top w:val="nil"/>
              <w:left w:val="nil"/>
              <w:bottom w:val="nil"/>
              <w:right w:val="nil"/>
            </w:tcBorders>
            <w:shd w:val="clear" w:color="auto" w:fill="auto"/>
            <w:noWrap/>
            <w:vAlign w:val="center"/>
            <w:hideMark/>
          </w:tcPr>
          <w:p w14:paraId="2652C7B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6.220</w:t>
            </w:r>
          </w:p>
        </w:tc>
        <w:tc>
          <w:tcPr>
            <w:tcW w:w="900" w:type="dxa"/>
            <w:tcBorders>
              <w:top w:val="nil"/>
              <w:left w:val="nil"/>
              <w:bottom w:val="nil"/>
              <w:right w:val="nil"/>
            </w:tcBorders>
            <w:shd w:val="clear" w:color="auto" w:fill="auto"/>
            <w:noWrap/>
            <w:vAlign w:val="center"/>
            <w:hideMark/>
          </w:tcPr>
          <w:p w14:paraId="50C43F6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6.292</w:t>
            </w:r>
          </w:p>
        </w:tc>
        <w:tc>
          <w:tcPr>
            <w:tcW w:w="900" w:type="dxa"/>
            <w:tcBorders>
              <w:top w:val="nil"/>
              <w:left w:val="nil"/>
              <w:bottom w:val="nil"/>
              <w:right w:val="nil"/>
            </w:tcBorders>
            <w:shd w:val="clear" w:color="auto" w:fill="auto"/>
            <w:noWrap/>
            <w:vAlign w:val="center"/>
            <w:hideMark/>
          </w:tcPr>
          <w:p w14:paraId="13C1F5D1" w14:textId="77777777" w:rsidR="00660D37" w:rsidRPr="00BC0BF8" w:rsidRDefault="00660D37" w:rsidP="00660D37">
            <w:pPr>
              <w:spacing w:line="240" w:lineRule="auto"/>
              <w:rPr>
                <w:rFonts w:eastAsia="宋体"/>
                <w:lang w:val="en-US" w:eastAsia="zh-CN"/>
              </w:rPr>
            </w:pPr>
            <w:r w:rsidRPr="00BC0BF8">
              <w:rPr>
                <w:rFonts w:eastAsia="宋体"/>
                <w:lang w:val="en-US" w:eastAsia="zh-CN"/>
              </w:rPr>
              <w:t>6.206</w:t>
            </w:r>
          </w:p>
        </w:tc>
        <w:tc>
          <w:tcPr>
            <w:tcW w:w="900" w:type="dxa"/>
            <w:tcBorders>
              <w:top w:val="nil"/>
              <w:left w:val="nil"/>
              <w:bottom w:val="nil"/>
              <w:right w:val="nil"/>
            </w:tcBorders>
            <w:shd w:val="clear" w:color="auto" w:fill="auto"/>
            <w:noWrap/>
            <w:vAlign w:val="center"/>
            <w:hideMark/>
          </w:tcPr>
          <w:p w14:paraId="130015C4"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054FB495"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5DCF6A54" w14:textId="77777777" w:rsidR="00660D37" w:rsidRPr="00BC0BF8" w:rsidRDefault="00660D37" w:rsidP="00660D37">
            <w:pPr>
              <w:spacing w:line="240" w:lineRule="auto"/>
              <w:rPr>
                <w:rFonts w:eastAsia="宋体"/>
                <w:lang w:val="en-US" w:eastAsia="zh-CN"/>
              </w:rPr>
            </w:pPr>
            <w:r w:rsidRPr="00BC0BF8">
              <w:rPr>
                <w:rFonts w:eastAsia="宋体"/>
                <w:lang w:val="en-US" w:eastAsia="zh-CN"/>
              </w:rPr>
              <w:t>5.500</w:t>
            </w:r>
          </w:p>
        </w:tc>
      </w:tr>
      <w:tr w:rsidR="00660D37" w:rsidRPr="00BC0BF8" w14:paraId="58A9D1A4" w14:textId="77777777" w:rsidTr="00660D37">
        <w:trPr>
          <w:trHeight w:val="270"/>
        </w:trPr>
        <w:tc>
          <w:tcPr>
            <w:tcW w:w="1260" w:type="dxa"/>
            <w:tcBorders>
              <w:top w:val="nil"/>
              <w:left w:val="nil"/>
              <w:bottom w:val="nil"/>
              <w:right w:val="nil"/>
            </w:tcBorders>
            <w:shd w:val="clear" w:color="auto" w:fill="auto"/>
            <w:noWrap/>
            <w:vAlign w:val="center"/>
            <w:hideMark/>
          </w:tcPr>
          <w:p w14:paraId="1D1970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ANN+STFSA</w:t>
            </w:r>
          </w:p>
        </w:tc>
        <w:tc>
          <w:tcPr>
            <w:tcW w:w="900" w:type="dxa"/>
            <w:tcBorders>
              <w:top w:val="nil"/>
              <w:left w:val="nil"/>
              <w:bottom w:val="nil"/>
              <w:right w:val="nil"/>
            </w:tcBorders>
            <w:shd w:val="clear" w:color="auto" w:fill="auto"/>
            <w:noWrap/>
            <w:vAlign w:val="center"/>
            <w:hideMark/>
          </w:tcPr>
          <w:p w14:paraId="73FB1A2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6.404</w:t>
            </w:r>
          </w:p>
        </w:tc>
        <w:tc>
          <w:tcPr>
            <w:tcW w:w="900" w:type="dxa"/>
            <w:tcBorders>
              <w:top w:val="nil"/>
              <w:left w:val="nil"/>
              <w:bottom w:val="nil"/>
              <w:right w:val="nil"/>
            </w:tcBorders>
            <w:shd w:val="clear" w:color="auto" w:fill="auto"/>
            <w:noWrap/>
            <w:vAlign w:val="center"/>
            <w:hideMark/>
          </w:tcPr>
          <w:p w14:paraId="032837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6.853</w:t>
            </w:r>
          </w:p>
        </w:tc>
        <w:tc>
          <w:tcPr>
            <w:tcW w:w="900" w:type="dxa"/>
            <w:tcBorders>
              <w:top w:val="nil"/>
              <w:left w:val="nil"/>
              <w:bottom w:val="nil"/>
              <w:right w:val="nil"/>
            </w:tcBorders>
            <w:shd w:val="clear" w:color="auto" w:fill="auto"/>
            <w:noWrap/>
            <w:vAlign w:val="center"/>
            <w:hideMark/>
          </w:tcPr>
          <w:p w14:paraId="38F7F61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6.240</w:t>
            </w:r>
          </w:p>
        </w:tc>
        <w:tc>
          <w:tcPr>
            <w:tcW w:w="900" w:type="dxa"/>
            <w:tcBorders>
              <w:top w:val="nil"/>
              <w:left w:val="nil"/>
              <w:bottom w:val="nil"/>
              <w:right w:val="nil"/>
            </w:tcBorders>
            <w:shd w:val="clear" w:color="auto" w:fill="auto"/>
            <w:noWrap/>
            <w:vAlign w:val="center"/>
            <w:hideMark/>
          </w:tcPr>
          <w:p w14:paraId="1BA8B7C3"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6.548</w:t>
            </w:r>
          </w:p>
        </w:tc>
        <w:tc>
          <w:tcPr>
            <w:tcW w:w="900" w:type="dxa"/>
            <w:tcBorders>
              <w:top w:val="nil"/>
              <w:left w:val="nil"/>
              <w:bottom w:val="nil"/>
              <w:right w:val="nil"/>
            </w:tcBorders>
            <w:shd w:val="clear" w:color="auto" w:fill="auto"/>
            <w:noWrap/>
            <w:vAlign w:val="center"/>
            <w:hideMark/>
          </w:tcPr>
          <w:p w14:paraId="329E71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5.836</w:t>
            </w:r>
          </w:p>
        </w:tc>
        <w:tc>
          <w:tcPr>
            <w:tcW w:w="900" w:type="dxa"/>
            <w:tcBorders>
              <w:top w:val="nil"/>
              <w:left w:val="nil"/>
              <w:bottom w:val="nil"/>
              <w:right w:val="nil"/>
            </w:tcBorders>
            <w:shd w:val="clear" w:color="auto" w:fill="auto"/>
            <w:noWrap/>
            <w:vAlign w:val="center"/>
            <w:hideMark/>
          </w:tcPr>
          <w:p w14:paraId="03726EA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5.712</w:t>
            </w:r>
          </w:p>
        </w:tc>
        <w:tc>
          <w:tcPr>
            <w:tcW w:w="900" w:type="dxa"/>
            <w:tcBorders>
              <w:top w:val="nil"/>
              <w:left w:val="nil"/>
              <w:bottom w:val="nil"/>
              <w:right w:val="nil"/>
            </w:tcBorders>
            <w:shd w:val="clear" w:color="auto" w:fill="auto"/>
            <w:noWrap/>
            <w:vAlign w:val="center"/>
            <w:hideMark/>
          </w:tcPr>
          <w:p w14:paraId="580B4FB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5.736</w:t>
            </w:r>
          </w:p>
        </w:tc>
        <w:tc>
          <w:tcPr>
            <w:tcW w:w="900" w:type="dxa"/>
            <w:tcBorders>
              <w:top w:val="nil"/>
              <w:left w:val="nil"/>
              <w:bottom w:val="nil"/>
              <w:right w:val="nil"/>
            </w:tcBorders>
            <w:shd w:val="clear" w:color="auto" w:fill="auto"/>
            <w:noWrap/>
            <w:vAlign w:val="center"/>
            <w:hideMark/>
          </w:tcPr>
          <w:p w14:paraId="44FDD38E"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5.251</w:t>
            </w:r>
          </w:p>
        </w:tc>
      </w:tr>
      <w:tr w:rsidR="00660D37" w:rsidRPr="00BC0BF8" w14:paraId="1FFE7A75" w14:textId="77777777" w:rsidTr="00660D37">
        <w:trPr>
          <w:trHeight w:val="270"/>
        </w:trPr>
        <w:tc>
          <w:tcPr>
            <w:tcW w:w="1260" w:type="dxa"/>
            <w:tcBorders>
              <w:top w:val="nil"/>
              <w:left w:val="nil"/>
              <w:bottom w:val="single" w:sz="4" w:space="0" w:color="auto"/>
              <w:right w:val="nil"/>
            </w:tcBorders>
            <w:shd w:val="clear" w:color="auto" w:fill="auto"/>
            <w:noWrap/>
            <w:vAlign w:val="center"/>
            <w:hideMark/>
          </w:tcPr>
          <w:p w14:paraId="05DC5F5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2434401" w14:textId="1C6C6237"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6.178</w:t>
            </w:r>
            <w:r w:rsidR="00565D74"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994D6AC" w14:textId="2BD2CC8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6.703</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FC4525" w14:textId="50FDF2DF" w:rsidR="00660D37" w:rsidRPr="00BC0BF8" w:rsidRDefault="00660D37" w:rsidP="00660D37">
            <w:pPr>
              <w:spacing w:line="240" w:lineRule="auto"/>
              <w:rPr>
                <w:rFonts w:eastAsia="宋体"/>
                <w:b/>
                <w:lang w:val="en-US" w:eastAsia="zh-CN"/>
              </w:rPr>
            </w:pPr>
            <w:r w:rsidRPr="00BC0BF8">
              <w:rPr>
                <w:rFonts w:eastAsia="宋体"/>
                <w:b/>
                <w:lang w:val="en-US" w:eastAsia="zh-CN"/>
              </w:rPr>
              <w:t>6.039</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1F59347" w14:textId="395B30F3"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6.000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1FE7C7" w14:textId="7A71AF3E"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5.552</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40BA717" w14:textId="765CDCF9"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5.340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16097B" w14:textId="63963B9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5.367</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E766B47" w14:textId="1579B2F4"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4.928</w:t>
            </w:r>
            <w:r w:rsidR="00FE5CD9" w:rsidRPr="00BC0BF8">
              <w:rPr>
                <w:rFonts w:eastAsia="宋体"/>
                <w:b/>
                <w:color w:val="000000"/>
                <w:vertAlign w:val="superscript"/>
                <w:lang w:val="en-US" w:eastAsia="zh-CN"/>
              </w:rPr>
              <w:t>*</w:t>
            </w:r>
          </w:p>
        </w:tc>
      </w:tr>
    </w:tbl>
    <w:p w14:paraId="10780C68" w14:textId="2DF16EFF" w:rsidR="00660D37" w:rsidRPr="00BC0BF8" w:rsidRDefault="00FE5CD9" w:rsidP="00660D37">
      <w:pPr>
        <w:pStyle w:val="Newparagraph"/>
        <w:ind w:firstLine="0"/>
        <w:rPr>
          <w:lang w:eastAsia="zh-CN"/>
        </w:rPr>
      </w:pPr>
      <w:r w:rsidRPr="00BC0BF8">
        <w:rPr>
          <w:lang w:eastAsia="zh-CN"/>
        </w:rPr>
        <w:lastRenderedPageBreak/>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00AC9121" w14:textId="0AF31F74" w:rsidR="00660D37" w:rsidRPr="00BC0BF8" w:rsidRDefault="00660D37" w:rsidP="00565D74">
      <w:pPr>
        <w:pStyle w:val="Tabletitle"/>
        <w:rPr>
          <w:lang w:eastAsia="zh-CN"/>
        </w:rPr>
      </w:pPr>
      <w:r w:rsidRPr="00BC0BF8">
        <w:rPr>
          <w:lang w:eastAsia="zh-CN"/>
        </w:rPr>
        <w:t xml:space="preserve">Table </w:t>
      </w:r>
      <w:r w:rsidR="00541C9B">
        <w:rPr>
          <w:rFonts w:hint="eastAsia"/>
          <w:lang w:eastAsia="zh-CN"/>
        </w:rPr>
        <w:t>7</w:t>
      </w:r>
      <w:r w:rsidRPr="00BC0BF8">
        <w:rPr>
          <w:lang w:eastAsia="zh-CN"/>
        </w:rPr>
        <w:t xml:space="preserve"> </w:t>
      </w:r>
      <w:r w:rsidR="000A7728" w:rsidRPr="00BC0BF8">
        <w:rPr>
          <w:lang w:eastAsia="zh-CN"/>
        </w:rPr>
        <w:t>MAE of the proposed model and comparisons with other baseline models for five minutes traffic flow prediction</w:t>
      </w:r>
      <w:r w:rsidR="00D92ABE" w:rsidRPr="00BC0BF8">
        <w:rPr>
          <w:lang w:eastAsia="zh-CN"/>
        </w:rPr>
        <w:t>.</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26987" w:rsidRPr="00BC0BF8" w14:paraId="0D1B1E97"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1BD488F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396D94C" w14:textId="6D1C3608" w:rsidR="00126987" w:rsidRPr="00BC0BF8" w:rsidRDefault="0006082F" w:rsidP="00126987">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26987" w:rsidRPr="00BC0BF8">
              <w:rPr>
                <w:rFonts w:eastAsia="宋体"/>
                <w:color w:val="000000"/>
                <w:sz w:val="22"/>
                <w:szCs w:val="22"/>
                <w:lang w:val="en-US" w:eastAsia="zh-CN"/>
              </w:rPr>
              <w:t>oop Detector Number</w:t>
            </w:r>
          </w:p>
        </w:tc>
      </w:tr>
      <w:tr w:rsidR="00126987" w:rsidRPr="00BC0BF8" w14:paraId="2F6D9AE8"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6471427F" w14:textId="77777777" w:rsidR="00126987" w:rsidRPr="00BC0BF8" w:rsidRDefault="00126987" w:rsidP="00126987">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810F27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6D3230B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3982ED5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6ED8D4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F58BE5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A8C054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48B3223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1B33DB3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26987" w:rsidRPr="00BC0BF8" w14:paraId="26083A63" w14:textId="77777777" w:rsidTr="00FE5CD9">
        <w:trPr>
          <w:trHeight w:val="270"/>
        </w:trPr>
        <w:tc>
          <w:tcPr>
            <w:tcW w:w="1478" w:type="dxa"/>
            <w:tcBorders>
              <w:top w:val="nil"/>
              <w:left w:val="nil"/>
              <w:bottom w:val="nil"/>
              <w:right w:val="nil"/>
            </w:tcBorders>
            <w:shd w:val="clear" w:color="auto" w:fill="auto"/>
            <w:noWrap/>
            <w:vAlign w:val="center"/>
            <w:hideMark/>
          </w:tcPr>
          <w:p w14:paraId="1ADC8C8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1A07CD25" w14:textId="12DE534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16.97</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3855BD7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13.206</w:t>
            </w:r>
          </w:p>
        </w:tc>
        <w:tc>
          <w:tcPr>
            <w:tcW w:w="900" w:type="dxa"/>
            <w:tcBorders>
              <w:top w:val="nil"/>
              <w:left w:val="nil"/>
              <w:bottom w:val="nil"/>
              <w:right w:val="nil"/>
            </w:tcBorders>
            <w:shd w:val="clear" w:color="auto" w:fill="auto"/>
            <w:noWrap/>
            <w:vAlign w:val="center"/>
            <w:hideMark/>
          </w:tcPr>
          <w:p w14:paraId="4C523A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18.458</w:t>
            </w:r>
          </w:p>
        </w:tc>
        <w:tc>
          <w:tcPr>
            <w:tcW w:w="900" w:type="dxa"/>
            <w:tcBorders>
              <w:top w:val="nil"/>
              <w:left w:val="nil"/>
              <w:bottom w:val="nil"/>
              <w:right w:val="nil"/>
            </w:tcBorders>
            <w:shd w:val="clear" w:color="auto" w:fill="auto"/>
            <w:noWrap/>
            <w:vAlign w:val="center"/>
            <w:hideMark/>
          </w:tcPr>
          <w:p w14:paraId="099A0F4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19.341</w:t>
            </w:r>
          </w:p>
        </w:tc>
        <w:tc>
          <w:tcPr>
            <w:tcW w:w="900" w:type="dxa"/>
            <w:tcBorders>
              <w:top w:val="nil"/>
              <w:left w:val="nil"/>
              <w:bottom w:val="nil"/>
              <w:right w:val="nil"/>
            </w:tcBorders>
            <w:shd w:val="clear" w:color="auto" w:fill="auto"/>
            <w:noWrap/>
            <w:vAlign w:val="center"/>
            <w:hideMark/>
          </w:tcPr>
          <w:p w14:paraId="76499A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19.274</w:t>
            </w:r>
          </w:p>
        </w:tc>
        <w:tc>
          <w:tcPr>
            <w:tcW w:w="900" w:type="dxa"/>
            <w:tcBorders>
              <w:top w:val="nil"/>
              <w:left w:val="nil"/>
              <w:bottom w:val="nil"/>
              <w:right w:val="nil"/>
            </w:tcBorders>
            <w:shd w:val="clear" w:color="auto" w:fill="auto"/>
            <w:noWrap/>
            <w:vAlign w:val="center"/>
            <w:hideMark/>
          </w:tcPr>
          <w:p w14:paraId="00AD43D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18.724</w:t>
            </w:r>
          </w:p>
        </w:tc>
        <w:tc>
          <w:tcPr>
            <w:tcW w:w="900" w:type="dxa"/>
            <w:tcBorders>
              <w:top w:val="nil"/>
              <w:left w:val="nil"/>
              <w:bottom w:val="nil"/>
              <w:right w:val="nil"/>
            </w:tcBorders>
            <w:shd w:val="clear" w:color="auto" w:fill="auto"/>
            <w:noWrap/>
            <w:vAlign w:val="center"/>
            <w:hideMark/>
          </w:tcPr>
          <w:p w14:paraId="121124B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18.854</w:t>
            </w:r>
          </w:p>
        </w:tc>
        <w:tc>
          <w:tcPr>
            <w:tcW w:w="900" w:type="dxa"/>
            <w:tcBorders>
              <w:top w:val="nil"/>
              <w:left w:val="nil"/>
              <w:bottom w:val="nil"/>
              <w:right w:val="nil"/>
            </w:tcBorders>
            <w:shd w:val="clear" w:color="auto" w:fill="auto"/>
            <w:noWrap/>
            <w:vAlign w:val="center"/>
            <w:hideMark/>
          </w:tcPr>
          <w:p w14:paraId="36BA597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18.941</w:t>
            </w:r>
          </w:p>
        </w:tc>
      </w:tr>
      <w:tr w:rsidR="00126987" w:rsidRPr="00BC0BF8" w14:paraId="662F5D64" w14:textId="77777777" w:rsidTr="00FE5CD9">
        <w:trPr>
          <w:trHeight w:val="270"/>
        </w:trPr>
        <w:tc>
          <w:tcPr>
            <w:tcW w:w="1478" w:type="dxa"/>
            <w:tcBorders>
              <w:top w:val="nil"/>
              <w:left w:val="nil"/>
              <w:bottom w:val="nil"/>
              <w:right w:val="nil"/>
            </w:tcBorders>
            <w:shd w:val="clear" w:color="auto" w:fill="auto"/>
            <w:noWrap/>
            <w:vAlign w:val="center"/>
            <w:hideMark/>
          </w:tcPr>
          <w:p w14:paraId="24B4B0A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42E98B20" w14:textId="55F77F5F"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24.92</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148B14A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18.856</w:t>
            </w:r>
          </w:p>
        </w:tc>
        <w:tc>
          <w:tcPr>
            <w:tcW w:w="900" w:type="dxa"/>
            <w:tcBorders>
              <w:top w:val="nil"/>
              <w:left w:val="nil"/>
              <w:bottom w:val="nil"/>
              <w:right w:val="nil"/>
            </w:tcBorders>
            <w:shd w:val="clear" w:color="auto" w:fill="auto"/>
            <w:noWrap/>
            <w:vAlign w:val="center"/>
            <w:hideMark/>
          </w:tcPr>
          <w:p w14:paraId="36A436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25.545</w:t>
            </w:r>
          </w:p>
        </w:tc>
        <w:tc>
          <w:tcPr>
            <w:tcW w:w="900" w:type="dxa"/>
            <w:tcBorders>
              <w:top w:val="nil"/>
              <w:left w:val="nil"/>
              <w:bottom w:val="nil"/>
              <w:right w:val="nil"/>
            </w:tcBorders>
            <w:shd w:val="clear" w:color="auto" w:fill="auto"/>
            <w:noWrap/>
            <w:vAlign w:val="center"/>
            <w:hideMark/>
          </w:tcPr>
          <w:p w14:paraId="54BFC26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25.809</w:t>
            </w:r>
          </w:p>
        </w:tc>
        <w:tc>
          <w:tcPr>
            <w:tcW w:w="900" w:type="dxa"/>
            <w:tcBorders>
              <w:top w:val="nil"/>
              <w:left w:val="nil"/>
              <w:bottom w:val="nil"/>
              <w:right w:val="nil"/>
            </w:tcBorders>
            <w:shd w:val="clear" w:color="auto" w:fill="auto"/>
            <w:noWrap/>
            <w:vAlign w:val="center"/>
            <w:hideMark/>
          </w:tcPr>
          <w:p w14:paraId="5B90CF2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26.901</w:t>
            </w:r>
          </w:p>
        </w:tc>
        <w:tc>
          <w:tcPr>
            <w:tcW w:w="900" w:type="dxa"/>
            <w:tcBorders>
              <w:top w:val="nil"/>
              <w:left w:val="nil"/>
              <w:bottom w:val="nil"/>
              <w:right w:val="nil"/>
            </w:tcBorders>
            <w:shd w:val="clear" w:color="auto" w:fill="auto"/>
            <w:noWrap/>
            <w:vAlign w:val="center"/>
            <w:hideMark/>
          </w:tcPr>
          <w:p w14:paraId="5D6771FE" w14:textId="078A0BE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26.85</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648CF5E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26.836</w:t>
            </w:r>
          </w:p>
        </w:tc>
        <w:tc>
          <w:tcPr>
            <w:tcW w:w="900" w:type="dxa"/>
            <w:tcBorders>
              <w:top w:val="nil"/>
              <w:left w:val="nil"/>
              <w:bottom w:val="nil"/>
              <w:right w:val="nil"/>
            </w:tcBorders>
            <w:shd w:val="clear" w:color="auto" w:fill="auto"/>
            <w:noWrap/>
            <w:vAlign w:val="center"/>
            <w:hideMark/>
          </w:tcPr>
          <w:p w14:paraId="0EC2E74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26.678</w:t>
            </w:r>
          </w:p>
        </w:tc>
      </w:tr>
      <w:tr w:rsidR="00126987" w:rsidRPr="00BC0BF8" w14:paraId="3E3A108C" w14:textId="77777777" w:rsidTr="00FE5CD9">
        <w:trPr>
          <w:trHeight w:val="270"/>
        </w:trPr>
        <w:tc>
          <w:tcPr>
            <w:tcW w:w="1478" w:type="dxa"/>
            <w:tcBorders>
              <w:top w:val="nil"/>
              <w:left w:val="nil"/>
              <w:bottom w:val="nil"/>
              <w:right w:val="nil"/>
            </w:tcBorders>
            <w:shd w:val="clear" w:color="auto" w:fill="auto"/>
            <w:noWrap/>
            <w:vAlign w:val="center"/>
            <w:hideMark/>
          </w:tcPr>
          <w:p w14:paraId="421EB3E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EE942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18.031</w:t>
            </w:r>
          </w:p>
        </w:tc>
        <w:tc>
          <w:tcPr>
            <w:tcW w:w="900" w:type="dxa"/>
            <w:tcBorders>
              <w:top w:val="nil"/>
              <w:left w:val="nil"/>
              <w:bottom w:val="nil"/>
              <w:right w:val="nil"/>
            </w:tcBorders>
            <w:shd w:val="clear" w:color="auto" w:fill="auto"/>
            <w:noWrap/>
            <w:vAlign w:val="center"/>
            <w:hideMark/>
          </w:tcPr>
          <w:p w14:paraId="45A7D85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14.005</w:t>
            </w:r>
          </w:p>
        </w:tc>
        <w:tc>
          <w:tcPr>
            <w:tcW w:w="900" w:type="dxa"/>
            <w:tcBorders>
              <w:top w:val="nil"/>
              <w:left w:val="nil"/>
              <w:bottom w:val="nil"/>
              <w:right w:val="nil"/>
            </w:tcBorders>
            <w:shd w:val="clear" w:color="auto" w:fill="auto"/>
            <w:noWrap/>
            <w:vAlign w:val="center"/>
            <w:hideMark/>
          </w:tcPr>
          <w:p w14:paraId="5323B79B"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19.186</w:t>
            </w:r>
          </w:p>
        </w:tc>
        <w:tc>
          <w:tcPr>
            <w:tcW w:w="900" w:type="dxa"/>
            <w:tcBorders>
              <w:top w:val="nil"/>
              <w:left w:val="nil"/>
              <w:bottom w:val="nil"/>
              <w:right w:val="nil"/>
            </w:tcBorders>
            <w:shd w:val="clear" w:color="auto" w:fill="auto"/>
            <w:noWrap/>
            <w:vAlign w:val="center"/>
            <w:hideMark/>
          </w:tcPr>
          <w:p w14:paraId="1C47970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19.343</w:t>
            </w:r>
          </w:p>
        </w:tc>
        <w:tc>
          <w:tcPr>
            <w:tcW w:w="900" w:type="dxa"/>
            <w:tcBorders>
              <w:top w:val="nil"/>
              <w:left w:val="nil"/>
              <w:bottom w:val="nil"/>
              <w:right w:val="nil"/>
            </w:tcBorders>
            <w:shd w:val="clear" w:color="auto" w:fill="auto"/>
            <w:noWrap/>
            <w:vAlign w:val="center"/>
            <w:hideMark/>
          </w:tcPr>
          <w:p w14:paraId="017948E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19.817</w:t>
            </w:r>
          </w:p>
        </w:tc>
        <w:tc>
          <w:tcPr>
            <w:tcW w:w="900" w:type="dxa"/>
            <w:tcBorders>
              <w:top w:val="nil"/>
              <w:left w:val="nil"/>
              <w:bottom w:val="nil"/>
              <w:right w:val="nil"/>
            </w:tcBorders>
            <w:shd w:val="clear" w:color="auto" w:fill="auto"/>
            <w:noWrap/>
            <w:vAlign w:val="center"/>
            <w:hideMark/>
          </w:tcPr>
          <w:p w14:paraId="24EE6E3B" w14:textId="5CCB8A6B"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20.1</w:t>
            </w:r>
            <w:r w:rsidR="00336097" w:rsidRPr="00BC0BF8">
              <w:rPr>
                <w:rFonts w:eastAsia="宋体"/>
                <w:color w:val="000000"/>
                <w:sz w:val="22"/>
                <w:szCs w:val="22"/>
                <w:lang w:val="en-US" w:eastAsia="zh-CN"/>
              </w:rPr>
              <w:t>00</w:t>
            </w:r>
          </w:p>
        </w:tc>
        <w:tc>
          <w:tcPr>
            <w:tcW w:w="900" w:type="dxa"/>
            <w:tcBorders>
              <w:top w:val="nil"/>
              <w:left w:val="nil"/>
              <w:bottom w:val="nil"/>
              <w:right w:val="nil"/>
            </w:tcBorders>
            <w:shd w:val="clear" w:color="auto" w:fill="auto"/>
            <w:noWrap/>
            <w:vAlign w:val="center"/>
            <w:hideMark/>
          </w:tcPr>
          <w:p w14:paraId="6A079CA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19.798</w:t>
            </w:r>
          </w:p>
        </w:tc>
        <w:tc>
          <w:tcPr>
            <w:tcW w:w="900" w:type="dxa"/>
            <w:tcBorders>
              <w:top w:val="nil"/>
              <w:left w:val="nil"/>
              <w:bottom w:val="nil"/>
              <w:right w:val="nil"/>
            </w:tcBorders>
            <w:shd w:val="clear" w:color="auto" w:fill="auto"/>
            <w:noWrap/>
            <w:vAlign w:val="center"/>
            <w:hideMark/>
          </w:tcPr>
          <w:p w14:paraId="4110D7F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19.811</w:t>
            </w:r>
          </w:p>
        </w:tc>
      </w:tr>
      <w:tr w:rsidR="00126987" w:rsidRPr="00BC0BF8" w14:paraId="5E3C16AF" w14:textId="77777777" w:rsidTr="00FE5CD9">
        <w:trPr>
          <w:trHeight w:val="270"/>
        </w:trPr>
        <w:tc>
          <w:tcPr>
            <w:tcW w:w="1478" w:type="dxa"/>
            <w:tcBorders>
              <w:top w:val="nil"/>
              <w:left w:val="nil"/>
              <w:bottom w:val="nil"/>
              <w:right w:val="nil"/>
            </w:tcBorders>
            <w:shd w:val="clear" w:color="auto" w:fill="auto"/>
            <w:noWrap/>
            <w:vAlign w:val="center"/>
            <w:hideMark/>
          </w:tcPr>
          <w:p w14:paraId="5499A15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24CEDE85" w14:textId="762D969E"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15.64</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2F3B675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12.196</w:t>
            </w:r>
          </w:p>
        </w:tc>
        <w:tc>
          <w:tcPr>
            <w:tcW w:w="900" w:type="dxa"/>
            <w:tcBorders>
              <w:top w:val="nil"/>
              <w:left w:val="nil"/>
              <w:bottom w:val="nil"/>
              <w:right w:val="nil"/>
            </w:tcBorders>
            <w:shd w:val="clear" w:color="auto" w:fill="auto"/>
            <w:noWrap/>
            <w:vAlign w:val="center"/>
            <w:hideMark/>
          </w:tcPr>
          <w:p w14:paraId="14F831F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14.877</w:t>
            </w:r>
          </w:p>
        </w:tc>
        <w:tc>
          <w:tcPr>
            <w:tcW w:w="900" w:type="dxa"/>
            <w:tcBorders>
              <w:top w:val="nil"/>
              <w:left w:val="nil"/>
              <w:bottom w:val="nil"/>
              <w:right w:val="nil"/>
            </w:tcBorders>
            <w:shd w:val="clear" w:color="auto" w:fill="auto"/>
            <w:noWrap/>
            <w:vAlign w:val="center"/>
            <w:hideMark/>
          </w:tcPr>
          <w:p w14:paraId="10A1EE3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14.913</w:t>
            </w:r>
          </w:p>
        </w:tc>
        <w:tc>
          <w:tcPr>
            <w:tcW w:w="900" w:type="dxa"/>
            <w:tcBorders>
              <w:top w:val="nil"/>
              <w:left w:val="nil"/>
              <w:bottom w:val="nil"/>
              <w:right w:val="nil"/>
            </w:tcBorders>
            <w:shd w:val="clear" w:color="auto" w:fill="auto"/>
            <w:noWrap/>
            <w:vAlign w:val="center"/>
            <w:hideMark/>
          </w:tcPr>
          <w:p w14:paraId="2F3D1FE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14.576</w:t>
            </w:r>
          </w:p>
        </w:tc>
        <w:tc>
          <w:tcPr>
            <w:tcW w:w="900" w:type="dxa"/>
            <w:tcBorders>
              <w:top w:val="nil"/>
              <w:left w:val="nil"/>
              <w:bottom w:val="nil"/>
              <w:right w:val="nil"/>
            </w:tcBorders>
            <w:shd w:val="clear" w:color="auto" w:fill="auto"/>
            <w:noWrap/>
            <w:vAlign w:val="center"/>
            <w:hideMark/>
          </w:tcPr>
          <w:p w14:paraId="56FEC6C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14.417</w:t>
            </w:r>
          </w:p>
        </w:tc>
        <w:tc>
          <w:tcPr>
            <w:tcW w:w="900" w:type="dxa"/>
            <w:tcBorders>
              <w:top w:val="nil"/>
              <w:left w:val="nil"/>
              <w:bottom w:val="nil"/>
              <w:right w:val="nil"/>
            </w:tcBorders>
            <w:shd w:val="clear" w:color="auto" w:fill="auto"/>
            <w:noWrap/>
            <w:vAlign w:val="center"/>
            <w:hideMark/>
          </w:tcPr>
          <w:p w14:paraId="071C878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14.514</w:t>
            </w:r>
          </w:p>
        </w:tc>
        <w:tc>
          <w:tcPr>
            <w:tcW w:w="900" w:type="dxa"/>
            <w:tcBorders>
              <w:top w:val="nil"/>
              <w:left w:val="nil"/>
              <w:bottom w:val="nil"/>
              <w:right w:val="nil"/>
            </w:tcBorders>
            <w:shd w:val="clear" w:color="auto" w:fill="auto"/>
            <w:noWrap/>
            <w:vAlign w:val="center"/>
            <w:hideMark/>
          </w:tcPr>
          <w:p w14:paraId="6C88FC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12.236</w:t>
            </w:r>
          </w:p>
        </w:tc>
      </w:tr>
      <w:tr w:rsidR="00126987" w:rsidRPr="00BC0BF8" w14:paraId="34809AD5" w14:textId="77777777" w:rsidTr="00FE5CD9">
        <w:trPr>
          <w:trHeight w:val="270"/>
        </w:trPr>
        <w:tc>
          <w:tcPr>
            <w:tcW w:w="1478" w:type="dxa"/>
            <w:tcBorders>
              <w:top w:val="nil"/>
              <w:left w:val="nil"/>
              <w:bottom w:val="nil"/>
              <w:right w:val="nil"/>
            </w:tcBorders>
            <w:shd w:val="clear" w:color="auto" w:fill="auto"/>
            <w:noWrap/>
            <w:vAlign w:val="center"/>
            <w:hideMark/>
          </w:tcPr>
          <w:p w14:paraId="423F1C0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A240ED2" w14:textId="7182BCE9"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14.989</w:t>
            </w:r>
            <w:r w:rsidR="0096305E" w:rsidRPr="00BC0BF8">
              <w:rPr>
                <w:rFonts w:eastAsia="宋体"/>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2459379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11.843</w:t>
            </w:r>
          </w:p>
        </w:tc>
        <w:tc>
          <w:tcPr>
            <w:tcW w:w="900" w:type="dxa"/>
            <w:tcBorders>
              <w:top w:val="nil"/>
              <w:left w:val="nil"/>
              <w:bottom w:val="nil"/>
              <w:right w:val="nil"/>
            </w:tcBorders>
            <w:shd w:val="clear" w:color="auto" w:fill="auto"/>
            <w:noWrap/>
            <w:vAlign w:val="center"/>
            <w:hideMark/>
          </w:tcPr>
          <w:p w14:paraId="0DB5DF77" w14:textId="22E620BD"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14.49</w:t>
            </w:r>
            <w:r w:rsidR="00336097" w:rsidRPr="00BC0BF8">
              <w:rPr>
                <w:rFonts w:eastAsia="宋体"/>
                <w:b/>
                <w:color w:val="000000"/>
                <w:sz w:val="22"/>
                <w:szCs w:val="22"/>
                <w:lang w:val="en-US" w:eastAsia="zh-CN"/>
              </w:rPr>
              <w:t>0</w:t>
            </w:r>
            <w:r w:rsidR="0096305E" w:rsidRPr="00BC0BF8">
              <w:rPr>
                <w:rFonts w:eastAsia="宋体"/>
                <w:b/>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154AA2A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14.905</w:t>
            </w:r>
          </w:p>
        </w:tc>
        <w:tc>
          <w:tcPr>
            <w:tcW w:w="900" w:type="dxa"/>
            <w:tcBorders>
              <w:top w:val="nil"/>
              <w:left w:val="nil"/>
              <w:bottom w:val="nil"/>
              <w:right w:val="nil"/>
            </w:tcBorders>
            <w:shd w:val="clear" w:color="auto" w:fill="auto"/>
            <w:noWrap/>
            <w:vAlign w:val="center"/>
            <w:hideMark/>
          </w:tcPr>
          <w:p w14:paraId="6B4E08D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14.432</w:t>
            </w:r>
          </w:p>
        </w:tc>
        <w:tc>
          <w:tcPr>
            <w:tcW w:w="900" w:type="dxa"/>
            <w:tcBorders>
              <w:top w:val="nil"/>
              <w:left w:val="nil"/>
              <w:bottom w:val="nil"/>
              <w:right w:val="nil"/>
            </w:tcBorders>
            <w:shd w:val="clear" w:color="auto" w:fill="auto"/>
            <w:noWrap/>
            <w:vAlign w:val="center"/>
            <w:hideMark/>
          </w:tcPr>
          <w:p w14:paraId="2BB6718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13.401</w:t>
            </w:r>
          </w:p>
        </w:tc>
        <w:tc>
          <w:tcPr>
            <w:tcW w:w="900" w:type="dxa"/>
            <w:tcBorders>
              <w:top w:val="nil"/>
              <w:left w:val="nil"/>
              <w:bottom w:val="nil"/>
              <w:right w:val="nil"/>
            </w:tcBorders>
            <w:shd w:val="clear" w:color="auto" w:fill="auto"/>
            <w:noWrap/>
            <w:vAlign w:val="center"/>
            <w:hideMark/>
          </w:tcPr>
          <w:p w14:paraId="112E3C4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14.218</w:t>
            </w:r>
          </w:p>
        </w:tc>
        <w:tc>
          <w:tcPr>
            <w:tcW w:w="900" w:type="dxa"/>
            <w:tcBorders>
              <w:top w:val="nil"/>
              <w:left w:val="nil"/>
              <w:bottom w:val="nil"/>
              <w:right w:val="nil"/>
            </w:tcBorders>
            <w:shd w:val="clear" w:color="auto" w:fill="auto"/>
            <w:noWrap/>
            <w:vAlign w:val="center"/>
            <w:hideMark/>
          </w:tcPr>
          <w:p w14:paraId="35CA7F4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13.746</w:t>
            </w:r>
          </w:p>
        </w:tc>
      </w:tr>
      <w:tr w:rsidR="00126987" w:rsidRPr="00BC0BF8" w14:paraId="18AA07B2" w14:textId="77777777" w:rsidTr="00FE5CD9">
        <w:trPr>
          <w:trHeight w:val="270"/>
        </w:trPr>
        <w:tc>
          <w:tcPr>
            <w:tcW w:w="1478" w:type="dxa"/>
            <w:tcBorders>
              <w:top w:val="nil"/>
              <w:left w:val="nil"/>
              <w:bottom w:val="nil"/>
              <w:right w:val="nil"/>
            </w:tcBorders>
            <w:shd w:val="clear" w:color="auto" w:fill="auto"/>
            <w:noWrap/>
            <w:vAlign w:val="center"/>
            <w:hideMark/>
          </w:tcPr>
          <w:p w14:paraId="44C0BC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310808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15.174</w:t>
            </w:r>
          </w:p>
        </w:tc>
        <w:tc>
          <w:tcPr>
            <w:tcW w:w="900" w:type="dxa"/>
            <w:tcBorders>
              <w:top w:val="nil"/>
              <w:left w:val="nil"/>
              <w:bottom w:val="nil"/>
              <w:right w:val="nil"/>
            </w:tcBorders>
            <w:shd w:val="clear" w:color="auto" w:fill="auto"/>
            <w:noWrap/>
            <w:vAlign w:val="center"/>
            <w:hideMark/>
          </w:tcPr>
          <w:p w14:paraId="1C2B4A4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12.169</w:t>
            </w:r>
          </w:p>
        </w:tc>
        <w:tc>
          <w:tcPr>
            <w:tcW w:w="900" w:type="dxa"/>
            <w:tcBorders>
              <w:top w:val="nil"/>
              <w:left w:val="nil"/>
              <w:bottom w:val="nil"/>
              <w:right w:val="nil"/>
            </w:tcBorders>
            <w:shd w:val="clear" w:color="auto" w:fill="auto"/>
            <w:noWrap/>
            <w:vAlign w:val="center"/>
            <w:hideMark/>
          </w:tcPr>
          <w:p w14:paraId="43CE2DAF" w14:textId="43A5109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14.76</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57BB77E0" w14:textId="2E7A4CB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14.98</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4DF2BC6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13.572</w:t>
            </w:r>
          </w:p>
        </w:tc>
        <w:tc>
          <w:tcPr>
            <w:tcW w:w="900" w:type="dxa"/>
            <w:tcBorders>
              <w:top w:val="nil"/>
              <w:left w:val="nil"/>
              <w:bottom w:val="nil"/>
              <w:right w:val="nil"/>
            </w:tcBorders>
            <w:shd w:val="clear" w:color="auto" w:fill="auto"/>
            <w:noWrap/>
            <w:vAlign w:val="center"/>
            <w:hideMark/>
          </w:tcPr>
          <w:p w14:paraId="7432375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13.486</w:t>
            </w:r>
          </w:p>
        </w:tc>
        <w:tc>
          <w:tcPr>
            <w:tcW w:w="900" w:type="dxa"/>
            <w:tcBorders>
              <w:top w:val="nil"/>
              <w:left w:val="nil"/>
              <w:bottom w:val="nil"/>
              <w:right w:val="nil"/>
            </w:tcBorders>
            <w:shd w:val="clear" w:color="auto" w:fill="auto"/>
            <w:noWrap/>
            <w:vAlign w:val="center"/>
            <w:hideMark/>
          </w:tcPr>
          <w:p w14:paraId="458318B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13.158</w:t>
            </w:r>
          </w:p>
        </w:tc>
        <w:tc>
          <w:tcPr>
            <w:tcW w:w="900" w:type="dxa"/>
            <w:tcBorders>
              <w:top w:val="nil"/>
              <w:left w:val="nil"/>
              <w:bottom w:val="nil"/>
              <w:right w:val="nil"/>
            </w:tcBorders>
            <w:shd w:val="clear" w:color="auto" w:fill="auto"/>
            <w:noWrap/>
            <w:vAlign w:val="center"/>
            <w:hideMark/>
          </w:tcPr>
          <w:p w14:paraId="51572EC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12.479</w:t>
            </w:r>
          </w:p>
        </w:tc>
      </w:tr>
      <w:tr w:rsidR="00126987" w:rsidRPr="00BC0BF8" w14:paraId="6FD7EA8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DF6001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16F7189" w14:textId="3F963712"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15.101</w:t>
            </w:r>
          </w:p>
        </w:tc>
        <w:tc>
          <w:tcPr>
            <w:tcW w:w="900" w:type="dxa"/>
            <w:tcBorders>
              <w:top w:val="nil"/>
              <w:left w:val="nil"/>
              <w:bottom w:val="single" w:sz="4" w:space="0" w:color="auto"/>
              <w:right w:val="nil"/>
            </w:tcBorders>
            <w:shd w:val="clear" w:color="auto" w:fill="auto"/>
            <w:noWrap/>
            <w:vAlign w:val="center"/>
            <w:hideMark/>
          </w:tcPr>
          <w:p w14:paraId="5B639186" w14:textId="52E579F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11.823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5D2AC28" w14:textId="5E133BB3" w:rsidR="00126987" w:rsidRPr="00BC0BF8" w:rsidRDefault="00126987" w:rsidP="0096305E">
            <w:pPr>
              <w:spacing w:line="240" w:lineRule="auto"/>
              <w:rPr>
                <w:rFonts w:eastAsia="宋体"/>
                <w:color w:val="000000"/>
                <w:sz w:val="22"/>
                <w:szCs w:val="22"/>
                <w:lang w:val="en-US" w:eastAsia="zh-CN"/>
              </w:rPr>
            </w:pPr>
            <w:r w:rsidRPr="00BC0BF8">
              <w:rPr>
                <w:rFonts w:eastAsia="宋体"/>
                <w:color w:val="000000"/>
                <w:sz w:val="22"/>
                <w:szCs w:val="22"/>
                <w:lang w:val="en-US" w:eastAsia="zh-CN"/>
              </w:rPr>
              <w:t>14.659</w:t>
            </w:r>
          </w:p>
        </w:tc>
        <w:tc>
          <w:tcPr>
            <w:tcW w:w="900" w:type="dxa"/>
            <w:tcBorders>
              <w:top w:val="nil"/>
              <w:left w:val="nil"/>
              <w:bottom w:val="single" w:sz="4" w:space="0" w:color="auto"/>
              <w:right w:val="nil"/>
            </w:tcBorders>
            <w:shd w:val="clear" w:color="auto" w:fill="auto"/>
            <w:noWrap/>
            <w:vAlign w:val="center"/>
            <w:hideMark/>
          </w:tcPr>
          <w:p w14:paraId="4E233247" w14:textId="18E8480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14.309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74CAD07" w14:textId="221F6F63"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13.443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396BA37" w14:textId="2B00E9B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12.696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8728D33" w14:textId="5D1275D5"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12.703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9FA05C" w14:textId="283F453F"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11.952</w:t>
            </w:r>
            <w:r w:rsidR="00FE5CD9" w:rsidRPr="00BC0BF8">
              <w:rPr>
                <w:rFonts w:eastAsia="宋体"/>
                <w:b/>
                <w:color w:val="000000"/>
                <w:sz w:val="22"/>
                <w:szCs w:val="22"/>
                <w:vertAlign w:val="superscript"/>
                <w:lang w:val="en-US" w:eastAsia="zh-CN"/>
              </w:rPr>
              <w:t>*</w:t>
            </w:r>
          </w:p>
        </w:tc>
      </w:tr>
    </w:tbl>
    <w:p w14:paraId="183FEDF7" w14:textId="139980A2"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58AC23B2" w14:textId="6A8F74E8" w:rsidR="00751EE6" w:rsidRPr="00BC0BF8" w:rsidRDefault="003668FB" w:rsidP="00C42A7D">
      <w:pPr>
        <w:pStyle w:val="Newparagraph"/>
        <w:rPr>
          <w:color w:val="FF0000"/>
          <w:lang w:eastAsia="zh-CN"/>
        </w:rPr>
      </w:pPr>
      <w:r w:rsidRPr="00BC0BF8">
        <w:rPr>
          <w:color w:val="FF0000"/>
          <w:lang w:eastAsia="zh-CN"/>
        </w:rPr>
        <w:t xml:space="preserve">From </w:t>
      </w:r>
      <w:r w:rsidR="00285AD8" w:rsidRPr="00BC0BF8">
        <w:t xml:space="preserve">Table </w:t>
      </w:r>
      <w:r w:rsidR="00541C9B">
        <w:rPr>
          <w:rFonts w:hint="eastAsia"/>
          <w:lang w:eastAsia="zh-CN"/>
        </w:rPr>
        <w:t>6</w:t>
      </w:r>
      <w:r w:rsidR="0013694F" w:rsidRPr="00BC0BF8">
        <w:rPr>
          <w:lang w:eastAsia="zh-CN"/>
        </w:rPr>
        <w:t xml:space="preserve"> and Table </w:t>
      </w:r>
      <w:r w:rsidR="00541C9B">
        <w:rPr>
          <w:rFonts w:hint="eastAsia"/>
          <w:lang w:eastAsia="zh-CN"/>
        </w:rPr>
        <w:t>7</w:t>
      </w:r>
      <w:r w:rsidRPr="00BC0BF8">
        <w:rPr>
          <w:lang w:eastAsia="zh-CN"/>
        </w:rPr>
        <w:t>, i</w:t>
      </w:r>
      <w:r w:rsidR="00751EE6" w:rsidRPr="00BC0BF8">
        <w:t xml:space="preserve">t </w:t>
      </w:r>
      <w:r w:rsidRPr="00BC0BF8">
        <w:rPr>
          <w:lang w:eastAsia="zh-CN"/>
        </w:rPr>
        <w:t>is</w:t>
      </w:r>
      <w:r w:rsidR="00751EE6" w:rsidRPr="00BC0BF8">
        <w:t xml:space="preserve"> </w:t>
      </w:r>
      <w:r w:rsidRPr="00BC0BF8">
        <w:rPr>
          <w:lang w:eastAsia="zh-CN"/>
        </w:rPr>
        <w:t>found</w:t>
      </w:r>
      <w:r w:rsidR="00397903" w:rsidRPr="00BC0BF8">
        <w:t xml:space="preserve"> </w:t>
      </w:r>
      <w:r w:rsidR="00285AD8" w:rsidRPr="00BC0BF8">
        <w:t>that CNN</w:t>
      </w:r>
      <w:r w:rsidRPr="00BC0BF8">
        <w:rPr>
          <w:lang w:eastAsia="zh-CN"/>
        </w:rPr>
        <w:t>+STFSA</w:t>
      </w:r>
      <w:r w:rsidR="00285AD8" w:rsidRPr="00BC0BF8">
        <w:t xml:space="preserve"> </w:t>
      </w:r>
      <w:r w:rsidR="0037286C" w:rsidRPr="00BC0BF8">
        <w:t>achieve</w:t>
      </w:r>
      <w:r w:rsidRPr="00BC0BF8">
        <w:rPr>
          <w:lang w:eastAsia="zh-CN"/>
        </w:rPr>
        <w:t>s</w:t>
      </w:r>
      <w:r w:rsidR="00F001DC" w:rsidRPr="00BC0BF8">
        <w:t xml:space="preserve"> </w:t>
      </w:r>
      <w:r w:rsidRPr="00BC0BF8">
        <w:rPr>
          <w:color w:val="FF0000"/>
          <w:lang w:eastAsia="zh-CN"/>
        </w:rPr>
        <w:t>the best performance than the other methods in terms of MAPE and MAE</w:t>
      </w:r>
      <w:r w:rsidR="00751EE6" w:rsidRPr="00BC0BF8">
        <w:t xml:space="preserve">, </w:t>
      </w:r>
      <w:r w:rsidRPr="00BC0BF8">
        <w:rPr>
          <w:lang w:eastAsia="zh-CN"/>
        </w:rPr>
        <w:t xml:space="preserve">which </w:t>
      </w:r>
      <w:r w:rsidR="0051192B" w:rsidRPr="00BC0BF8">
        <w:t>demonstrating</w:t>
      </w:r>
      <w:r w:rsidR="00751EE6" w:rsidRPr="00BC0BF8">
        <w:t xml:space="preserve"> that CNN has a better understanding of </w:t>
      </w:r>
      <w:r w:rsidR="0051192B" w:rsidRPr="00BC0BF8">
        <w:t xml:space="preserve">the </w:t>
      </w:r>
      <w:r w:rsidR="00751EE6" w:rsidRPr="00BC0BF8">
        <w:t>data</w:t>
      </w:r>
      <w:r w:rsidRPr="00BC0BF8">
        <w:rPr>
          <w:color w:val="FF0000"/>
          <w:lang w:eastAsia="zh-CN"/>
        </w:rPr>
        <w:t xml:space="preserve"> full distribution</w:t>
      </w:r>
      <w:r w:rsidRPr="00BC0BF8">
        <w:rPr>
          <w:lang w:eastAsia="zh-CN"/>
        </w:rPr>
        <w:t>.</w:t>
      </w:r>
      <w:r w:rsidR="007D3BBE" w:rsidRPr="00BC0BF8">
        <w:t xml:space="preserve"> Moreover, </w:t>
      </w:r>
      <w:r w:rsidR="0073703A" w:rsidRPr="00BC0BF8">
        <w:t>through</w:t>
      </w:r>
      <w:r w:rsidR="00397903" w:rsidRPr="00BC0BF8">
        <w:t xml:space="preserve"> comparative analysis of </w:t>
      </w:r>
      <w:r w:rsidR="000A104E" w:rsidRPr="00BC0BF8">
        <w:t xml:space="preserve">the </w:t>
      </w:r>
      <w:r w:rsidR="00397903" w:rsidRPr="00BC0BF8">
        <w:t xml:space="preserve">CNN, ANN, CNN+STFSA and ANN+STFSA models, it is found that </w:t>
      </w:r>
      <w:r w:rsidR="000A104E" w:rsidRPr="00BC0BF8">
        <w:t xml:space="preserve">the addition of </w:t>
      </w:r>
      <w:r w:rsidR="00397903" w:rsidRPr="00BC0BF8">
        <w:t>STFSA can effectively improve the prediction performance</w:t>
      </w:r>
      <w:r w:rsidR="000A104E" w:rsidRPr="00BC0BF8">
        <w:t xml:space="preserve">, as shown by the smaller </w:t>
      </w:r>
      <w:r w:rsidR="009877AC" w:rsidRPr="00BC0BF8">
        <w:t>MAPE and MAE</w:t>
      </w:r>
      <w:r w:rsidR="00397903" w:rsidRPr="00BC0BF8">
        <w:t xml:space="preserve"> </w:t>
      </w:r>
      <w:r w:rsidR="000A104E" w:rsidRPr="00BC0BF8">
        <w:t>values</w:t>
      </w:r>
      <w:r w:rsidR="00397903" w:rsidRPr="00BC0BF8">
        <w:t>.</w:t>
      </w:r>
      <w:r w:rsidRPr="00BC0BF8">
        <w:rPr>
          <w:color w:val="FF0000"/>
          <w:lang w:eastAsia="zh-CN"/>
        </w:rPr>
        <w:t xml:space="preserve"> Finally, we find that the predictive model using spatiotemporal data performs better than the SARIMA algorithm using only temporal data, which implies that it is difficult to achieve a high traffic prediction accuracy using linear models with single point temporal data.</w:t>
      </w:r>
    </w:p>
    <w:p w14:paraId="74F7B51E" w14:textId="730FB9AB" w:rsidR="00813959" w:rsidRPr="00BC0BF8" w:rsidRDefault="00534B46" w:rsidP="00813959">
      <w:pPr>
        <w:pStyle w:val="2"/>
        <w:rPr>
          <w:rFonts w:cs="Times New Roman"/>
          <w:lang w:eastAsia="zh-CN"/>
        </w:rPr>
      </w:pPr>
      <w:r w:rsidRPr="00BC0BF8">
        <w:rPr>
          <w:rFonts w:cs="Times New Roman"/>
          <w:lang w:eastAsia="zh-CN"/>
        </w:rPr>
        <w:t>3.4</w:t>
      </w:r>
      <w:r w:rsidR="00813959" w:rsidRPr="00BC0BF8">
        <w:rPr>
          <w:rFonts w:cs="Times New Roman"/>
        </w:rPr>
        <w:t xml:space="preserve"> Multi-step prediction</w:t>
      </w:r>
    </w:p>
    <w:p w14:paraId="5DEC275F" w14:textId="77777777" w:rsidR="00813959" w:rsidRPr="00BC0BF8" w:rsidRDefault="00813959" w:rsidP="00813959">
      <w:pPr>
        <w:pStyle w:val="Paragraph"/>
      </w:pPr>
      <w:bookmarkStart w:id="154" w:name="OLE_LINK18"/>
      <w:r w:rsidRPr="00BC0BF8">
        <w:t xml:space="preserve">In order to validate the predictive performance of the proposed method, we now examine various time periods and use different models to predict traffic flow in the </w:t>
      </w:r>
      <w:r w:rsidRPr="00BC0BF8">
        <w:lastRenderedPageBreak/>
        <w:t>next 10 minutes, 15 minutes and 20 minutes. For the different prediction problems, the best input data was redefined by STFSA.</w:t>
      </w:r>
      <w:bookmarkEnd w:id="154"/>
    </w:p>
    <w:p w14:paraId="01F5F6AA" w14:textId="2D6B21AD" w:rsidR="001C53EA" w:rsidRPr="00BC0BF8" w:rsidRDefault="001C53EA" w:rsidP="00565D74">
      <w:pPr>
        <w:pStyle w:val="Tabletitle"/>
        <w:rPr>
          <w:lang w:eastAsia="zh-CN"/>
        </w:rPr>
      </w:pPr>
      <w:r w:rsidRPr="00BC0BF8">
        <w:rPr>
          <w:lang w:eastAsia="zh-CN"/>
        </w:rPr>
        <w:t xml:space="preserve">Table </w:t>
      </w:r>
      <w:r w:rsidR="00541C9B">
        <w:rPr>
          <w:rFonts w:hint="eastAsia"/>
          <w:lang w:eastAsia="zh-CN"/>
        </w:rPr>
        <w:t>8</w:t>
      </w:r>
      <w:r w:rsidRPr="00BC0BF8">
        <w:rPr>
          <w:lang w:eastAsia="zh-CN"/>
        </w:rPr>
        <w:t xml:space="preserve"> MAPE of the proposed model and comparisons with other baseline models for 10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7E815D59"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C9837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6852FA3" w14:textId="391DCF1D"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3F4FD0D9"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43E71711"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136CCB0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4FB6B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F8F7A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E561BD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38773A6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1089B2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5235B6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71A0C2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4C01C77B" w14:textId="77777777" w:rsidTr="00FE5CD9">
        <w:trPr>
          <w:trHeight w:val="270"/>
        </w:trPr>
        <w:tc>
          <w:tcPr>
            <w:tcW w:w="1478" w:type="dxa"/>
            <w:tcBorders>
              <w:top w:val="nil"/>
              <w:left w:val="nil"/>
              <w:bottom w:val="nil"/>
              <w:right w:val="nil"/>
            </w:tcBorders>
            <w:shd w:val="clear" w:color="auto" w:fill="auto"/>
            <w:noWrap/>
            <w:vAlign w:val="center"/>
            <w:hideMark/>
          </w:tcPr>
          <w:p w14:paraId="740BFB6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0AB8B82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7.977</w:t>
            </w:r>
          </w:p>
        </w:tc>
        <w:tc>
          <w:tcPr>
            <w:tcW w:w="900" w:type="dxa"/>
            <w:tcBorders>
              <w:top w:val="nil"/>
              <w:left w:val="nil"/>
              <w:bottom w:val="nil"/>
              <w:right w:val="nil"/>
            </w:tcBorders>
            <w:shd w:val="clear" w:color="auto" w:fill="auto"/>
            <w:noWrap/>
            <w:vAlign w:val="center"/>
            <w:hideMark/>
          </w:tcPr>
          <w:p w14:paraId="6B7E3F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8.240</w:t>
            </w:r>
          </w:p>
        </w:tc>
        <w:tc>
          <w:tcPr>
            <w:tcW w:w="900" w:type="dxa"/>
            <w:tcBorders>
              <w:top w:val="nil"/>
              <w:left w:val="nil"/>
              <w:bottom w:val="nil"/>
              <w:right w:val="nil"/>
            </w:tcBorders>
            <w:shd w:val="clear" w:color="auto" w:fill="auto"/>
            <w:noWrap/>
            <w:vAlign w:val="center"/>
            <w:hideMark/>
          </w:tcPr>
          <w:p w14:paraId="655087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8.276</w:t>
            </w:r>
          </w:p>
        </w:tc>
        <w:tc>
          <w:tcPr>
            <w:tcW w:w="900" w:type="dxa"/>
            <w:tcBorders>
              <w:top w:val="nil"/>
              <w:left w:val="nil"/>
              <w:bottom w:val="nil"/>
              <w:right w:val="nil"/>
            </w:tcBorders>
            <w:shd w:val="clear" w:color="auto" w:fill="auto"/>
            <w:noWrap/>
            <w:vAlign w:val="center"/>
            <w:hideMark/>
          </w:tcPr>
          <w:p w14:paraId="5D686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8.356</w:t>
            </w:r>
          </w:p>
        </w:tc>
        <w:tc>
          <w:tcPr>
            <w:tcW w:w="900" w:type="dxa"/>
            <w:tcBorders>
              <w:top w:val="nil"/>
              <w:left w:val="nil"/>
              <w:bottom w:val="nil"/>
              <w:right w:val="nil"/>
            </w:tcBorders>
            <w:shd w:val="clear" w:color="auto" w:fill="auto"/>
            <w:noWrap/>
            <w:vAlign w:val="center"/>
            <w:hideMark/>
          </w:tcPr>
          <w:p w14:paraId="087EA85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8.446</w:t>
            </w:r>
          </w:p>
        </w:tc>
        <w:tc>
          <w:tcPr>
            <w:tcW w:w="900" w:type="dxa"/>
            <w:tcBorders>
              <w:top w:val="nil"/>
              <w:left w:val="nil"/>
              <w:bottom w:val="nil"/>
              <w:right w:val="nil"/>
            </w:tcBorders>
            <w:shd w:val="clear" w:color="auto" w:fill="auto"/>
            <w:noWrap/>
            <w:vAlign w:val="center"/>
            <w:hideMark/>
          </w:tcPr>
          <w:p w14:paraId="7E0CB1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8.544</w:t>
            </w:r>
          </w:p>
        </w:tc>
        <w:tc>
          <w:tcPr>
            <w:tcW w:w="900" w:type="dxa"/>
            <w:tcBorders>
              <w:top w:val="nil"/>
              <w:left w:val="nil"/>
              <w:bottom w:val="nil"/>
              <w:right w:val="nil"/>
            </w:tcBorders>
            <w:shd w:val="clear" w:color="auto" w:fill="auto"/>
            <w:noWrap/>
            <w:vAlign w:val="center"/>
            <w:hideMark/>
          </w:tcPr>
          <w:p w14:paraId="47FAAA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8.562</w:t>
            </w:r>
          </w:p>
        </w:tc>
        <w:tc>
          <w:tcPr>
            <w:tcW w:w="900" w:type="dxa"/>
            <w:tcBorders>
              <w:top w:val="nil"/>
              <w:left w:val="nil"/>
              <w:bottom w:val="nil"/>
              <w:right w:val="nil"/>
            </w:tcBorders>
            <w:shd w:val="clear" w:color="auto" w:fill="auto"/>
            <w:noWrap/>
            <w:vAlign w:val="center"/>
            <w:hideMark/>
          </w:tcPr>
          <w:p w14:paraId="7669983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8.496</w:t>
            </w:r>
          </w:p>
        </w:tc>
      </w:tr>
      <w:tr w:rsidR="00195668" w:rsidRPr="00BC0BF8" w14:paraId="55F39CDA" w14:textId="77777777" w:rsidTr="00FE5CD9">
        <w:trPr>
          <w:trHeight w:val="270"/>
        </w:trPr>
        <w:tc>
          <w:tcPr>
            <w:tcW w:w="1478" w:type="dxa"/>
            <w:tcBorders>
              <w:top w:val="nil"/>
              <w:left w:val="nil"/>
              <w:bottom w:val="nil"/>
              <w:right w:val="nil"/>
            </w:tcBorders>
            <w:shd w:val="clear" w:color="auto" w:fill="auto"/>
            <w:noWrap/>
            <w:vAlign w:val="center"/>
            <w:hideMark/>
          </w:tcPr>
          <w:p w14:paraId="7B4E8E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0FBAD6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10.470</w:t>
            </w:r>
          </w:p>
        </w:tc>
        <w:tc>
          <w:tcPr>
            <w:tcW w:w="900" w:type="dxa"/>
            <w:tcBorders>
              <w:top w:val="nil"/>
              <w:left w:val="nil"/>
              <w:bottom w:val="nil"/>
              <w:right w:val="nil"/>
            </w:tcBorders>
            <w:shd w:val="clear" w:color="auto" w:fill="auto"/>
            <w:noWrap/>
            <w:vAlign w:val="center"/>
            <w:hideMark/>
          </w:tcPr>
          <w:p w14:paraId="0DB62E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10.664</w:t>
            </w:r>
          </w:p>
        </w:tc>
        <w:tc>
          <w:tcPr>
            <w:tcW w:w="900" w:type="dxa"/>
            <w:tcBorders>
              <w:top w:val="nil"/>
              <w:left w:val="nil"/>
              <w:bottom w:val="nil"/>
              <w:right w:val="nil"/>
            </w:tcBorders>
            <w:shd w:val="clear" w:color="auto" w:fill="auto"/>
            <w:noWrap/>
            <w:vAlign w:val="center"/>
            <w:hideMark/>
          </w:tcPr>
          <w:p w14:paraId="21237F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10.348</w:t>
            </w:r>
          </w:p>
        </w:tc>
        <w:tc>
          <w:tcPr>
            <w:tcW w:w="900" w:type="dxa"/>
            <w:tcBorders>
              <w:top w:val="nil"/>
              <w:left w:val="nil"/>
              <w:bottom w:val="nil"/>
              <w:right w:val="nil"/>
            </w:tcBorders>
            <w:shd w:val="clear" w:color="auto" w:fill="auto"/>
            <w:noWrap/>
            <w:vAlign w:val="center"/>
            <w:hideMark/>
          </w:tcPr>
          <w:p w14:paraId="69DC74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10.635</w:t>
            </w:r>
          </w:p>
        </w:tc>
        <w:tc>
          <w:tcPr>
            <w:tcW w:w="900" w:type="dxa"/>
            <w:tcBorders>
              <w:top w:val="nil"/>
              <w:left w:val="nil"/>
              <w:bottom w:val="nil"/>
              <w:right w:val="nil"/>
            </w:tcBorders>
            <w:shd w:val="clear" w:color="auto" w:fill="auto"/>
            <w:noWrap/>
            <w:vAlign w:val="center"/>
            <w:hideMark/>
          </w:tcPr>
          <w:p w14:paraId="495B2A6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11.214</w:t>
            </w:r>
          </w:p>
        </w:tc>
        <w:tc>
          <w:tcPr>
            <w:tcW w:w="900" w:type="dxa"/>
            <w:tcBorders>
              <w:top w:val="nil"/>
              <w:left w:val="nil"/>
              <w:bottom w:val="nil"/>
              <w:right w:val="nil"/>
            </w:tcBorders>
            <w:shd w:val="clear" w:color="auto" w:fill="auto"/>
            <w:noWrap/>
            <w:vAlign w:val="center"/>
            <w:hideMark/>
          </w:tcPr>
          <w:p w14:paraId="497745D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11.171</w:t>
            </w:r>
          </w:p>
        </w:tc>
        <w:tc>
          <w:tcPr>
            <w:tcW w:w="900" w:type="dxa"/>
            <w:tcBorders>
              <w:top w:val="nil"/>
              <w:left w:val="nil"/>
              <w:bottom w:val="nil"/>
              <w:right w:val="nil"/>
            </w:tcBorders>
            <w:shd w:val="clear" w:color="auto" w:fill="auto"/>
            <w:noWrap/>
            <w:vAlign w:val="center"/>
            <w:hideMark/>
          </w:tcPr>
          <w:p w14:paraId="7FBEB2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11.507</w:t>
            </w:r>
          </w:p>
        </w:tc>
        <w:tc>
          <w:tcPr>
            <w:tcW w:w="900" w:type="dxa"/>
            <w:tcBorders>
              <w:top w:val="nil"/>
              <w:left w:val="nil"/>
              <w:bottom w:val="nil"/>
              <w:right w:val="nil"/>
            </w:tcBorders>
            <w:shd w:val="clear" w:color="auto" w:fill="auto"/>
            <w:noWrap/>
            <w:vAlign w:val="center"/>
            <w:hideMark/>
          </w:tcPr>
          <w:p w14:paraId="51D7917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11.586</w:t>
            </w:r>
          </w:p>
        </w:tc>
      </w:tr>
      <w:tr w:rsidR="00195668" w:rsidRPr="00BC0BF8" w14:paraId="18375743" w14:textId="77777777" w:rsidTr="00FE5CD9">
        <w:trPr>
          <w:trHeight w:val="270"/>
        </w:trPr>
        <w:tc>
          <w:tcPr>
            <w:tcW w:w="1478" w:type="dxa"/>
            <w:tcBorders>
              <w:top w:val="nil"/>
              <w:left w:val="nil"/>
              <w:bottom w:val="nil"/>
              <w:right w:val="nil"/>
            </w:tcBorders>
            <w:shd w:val="clear" w:color="auto" w:fill="auto"/>
            <w:noWrap/>
            <w:vAlign w:val="center"/>
            <w:hideMark/>
          </w:tcPr>
          <w:p w14:paraId="7DD53A3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82888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7.793</w:t>
            </w:r>
          </w:p>
        </w:tc>
        <w:tc>
          <w:tcPr>
            <w:tcW w:w="900" w:type="dxa"/>
            <w:tcBorders>
              <w:top w:val="nil"/>
              <w:left w:val="nil"/>
              <w:bottom w:val="nil"/>
              <w:right w:val="nil"/>
            </w:tcBorders>
            <w:shd w:val="clear" w:color="auto" w:fill="auto"/>
            <w:noWrap/>
            <w:vAlign w:val="center"/>
            <w:hideMark/>
          </w:tcPr>
          <w:p w14:paraId="45F7929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8.101</w:t>
            </w:r>
          </w:p>
        </w:tc>
        <w:tc>
          <w:tcPr>
            <w:tcW w:w="900" w:type="dxa"/>
            <w:tcBorders>
              <w:top w:val="nil"/>
              <w:left w:val="nil"/>
              <w:bottom w:val="nil"/>
              <w:right w:val="nil"/>
            </w:tcBorders>
            <w:shd w:val="clear" w:color="auto" w:fill="auto"/>
            <w:noWrap/>
            <w:vAlign w:val="center"/>
            <w:hideMark/>
          </w:tcPr>
          <w:p w14:paraId="45BEA1A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8.164</w:t>
            </w:r>
          </w:p>
        </w:tc>
        <w:tc>
          <w:tcPr>
            <w:tcW w:w="900" w:type="dxa"/>
            <w:tcBorders>
              <w:top w:val="nil"/>
              <w:left w:val="nil"/>
              <w:bottom w:val="nil"/>
              <w:right w:val="nil"/>
            </w:tcBorders>
            <w:shd w:val="clear" w:color="auto" w:fill="auto"/>
            <w:noWrap/>
            <w:vAlign w:val="center"/>
            <w:hideMark/>
          </w:tcPr>
          <w:p w14:paraId="3D4CBA3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8.501</w:t>
            </w:r>
          </w:p>
        </w:tc>
        <w:tc>
          <w:tcPr>
            <w:tcW w:w="900" w:type="dxa"/>
            <w:tcBorders>
              <w:top w:val="nil"/>
              <w:left w:val="nil"/>
              <w:bottom w:val="nil"/>
              <w:right w:val="nil"/>
            </w:tcBorders>
            <w:shd w:val="clear" w:color="auto" w:fill="auto"/>
            <w:noWrap/>
            <w:vAlign w:val="center"/>
            <w:hideMark/>
          </w:tcPr>
          <w:p w14:paraId="438FD5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8.565</w:t>
            </w:r>
          </w:p>
        </w:tc>
        <w:tc>
          <w:tcPr>
            <w:tcW w:w="900" w:type="dxa"/>
            <w:tcBorders>
              <w:top w:val="nil"/>
              <w:left w:val="nil"/>
              <w:bottom w:val="nil"/>
              <w:right w:val="nil"/>
            </w:tcBorders>
            <w:shd w:val="clear" w:color="auto" w:fill="auto"/>
            <w:noWrap/>
            <w:vAlign w:val="center"/>
            <w:hideMark/>
          </w:tcPr>
          <w:p w14:paraId="000E9CB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8.513</w:t>
            </w:r>
          </w:p>
        </w:tc>
        <w:tc>
          <w:tcPr>
            <w:tcW w:w="900" w:type="dxa"/>
            <w:tcBorders>
              <w:top w:val="nil"/>
              <w:left w:val="nil"/>
              <w:bottom w:val="nil"/>
              <w:right w:val="nil"/>
            </w:tcBorders>
            <w:shd w:val="clear" w:color="auto" w:fill="auto"/>
            <w:noWrap/>
            <w:vAlign w:val="center"/>
            <w:hideMark/>
          </w:tcPr>
          <w:p w14:paraId="4B9E29F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8.488</w:t>
            </w:r>
          </w:p>
        </w:tc>
        <w:tc>
          <w:tcPr>
            <w:tcW w:w="900" w:type="dxa"/>
            <w:tcBorders>
              <w:top w:val="nil"/>
              <w:left w:val="nil"/>
              <w:bottom w:val="nil"/>
              <w:right w:val="nil"/>
            </w:tcBorders>
            <w:shd w:val="clear" w:color="auto" w:fill="auto"/>
            <w:noWrap/>
            <w:vAlign w:val="center"/>
            <w:hideMark/>
          </w:tcPr>
          <w:p w14:paraId="0DBC9F4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8.385</w:t>
            </w:r>
          </w:p>
        </w:tc>
      </w:tr>
      <w:tr w:rsidR="00195668" w:rsidRPr="00BC0BF8" w14:paraId="2A699323" w14:textId="77777777" w:rsidTr="00FE5CD9">
        <w:trPr>
          <w:trHeight w:val="270"/>
        </w:trPr>
        <w:tc>
          <w:tcPr>
            <w:tcW w:w="1478" w:type="dxa"/>
            <w:tcBorders>
              <w:top w:val="nil"/>
              <w:left w:val="nil"/>
              <w:bottom w:val="nil"/>
              <w:right w:val="nil"/>
            </w:tcBorders>
            <w:shd w:val="clear" w:color="auto" w:fill="auto"/>
            <w:noWrap/>
            <w:vAlign w:val="center"/>
            <w:hideMark/>
          </w:tcPr>
          <w:p w14:paraId="1E1B717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1DDCD10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8.438</w:t>
            </w:r>
          </w:p>
        </w:tc>
        <w:tc>
          <w:tcPr>
            <w:tcW w:w="900" w:type="dxa"/>
            <w:tcBorders>
              <w:top w:val="nil"/>
              <w:left w:val="nil"/>
              <w:bottom w:val="nil"/>
              <w:right w:val="nil"/>
            </w:tcBorders>
            <w:shd w:val="clear" w:color="auto" w:fill="auto"/>
            <w:noWrap/>
            <w:vAlign w:val="center"/>
            <w:hideMark/>
          </w:tcPr>
          <w:p w14:paraId="3B4CAC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8.371</w:t>
            </w:r>
          </w:p>
        </w:tc>
        <w:tc>
          <w:tcPr>
            <w:tcW w:w="900" w:type="dxa"/>
            <w:tcBorders>
              <w:top w:val="nil"/>
              <w:left w:val="nil"/>
              <w:bottom w:val="nil"/>
              <w:right w:val="nil"/>
            </w:tcBorders>
            <w:shd w:val="clear" w:color="auto" w:fill="auto"/>
            <w:noWrap/>
            <w:vAlign w:val="center"/>
            <w:hideMark/>
          </w:tcPr>
          <w:p w14:paraId="076F52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8.331</w:t>
            </w:r>
          </w:p>
        </w:tc>
        <w:tc>
          <w:tcPr>
            <w:tcW w:w="900" w:type="dxa"/>
            <w:tcBorders>
              <w:top w:val="nil"/>
              <w:left w:val="nil"/>
              <w:bottom w:val="nil"/>
              <w:right w:val="nil"/>
            </w:tcBorders>
            <w:shd w:val="clear" w:color="auto" w:fill="auto"/>
            <w:noWrap/>
            <w:vAlign w:val="center"/>
            <w:hideMark/>
          </w:tcPr>
          <w:p w14:paraId="54B8B0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8.768</w:t>
            </w:r>
          </w:p>
        </w:tc>
        <w:tc>
          <w:tcPr>
            <w:tcW w:w="900" w:type="dxa"/>
            <w:tcBorders>
              <w:top w:val="nil"/>
              <w:left w:val="nil"/>
              <w:bottom w:val="nil"/>
              <w:right w:val="nil"/>
            </w:tcBorders>
            <w:shd w:val="clear" w:color="auto" w:fill="auto"/>
            <w:noWrap/>
            <w:vAlign w:val="center"/>
            <w:hideMark/>
          </w:tcPr>
          <w:p w14:paraId="4C60A6B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8.878</w:t>
            </w:r>
          </w:p>
        </w:tc>
        <w:tc>
          <w:tcPr>
            <w:tcW w:w="900" w:type="dxa"/>
            <w:tcBorders>
              <w:top w:val="nil"/>
              <w:left w:val="nil"/>
              <w:bottom w:val="nil"/>
              <w:right w:val="nil"/>
            </w:tcBorders>
            <w:shd w:val="clear" w:color="auto" w:fill="auto"/>
            <w:noWrap/>
            <w:vAlign w:val="center"/>
            <w:hideMark/>
          </w:tcPr>
          <w:p w14:paraId="32E8777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8.486</w:t>
            </w:r>
          </w:p>
        </w:tc>
        <w:tc>
          <w:tcPr>
            <w:tcW w:w="900" w:type="dxa"/>
            <w:tcBorders>
              <w:top w:val="nil"/>
              <w:left w:val="nil"/>
              <w:bottom w:val="nil"/>
              <w:right w:val="nil"/>
            </w:tcBorders>
            <w:shd w:val="clear" w:color="auto" w:fill="auto"/>
            <w:noWrap/>
            <w:vAlign w:val="center"/>
            <w:hideMark/>
          </w:tcPr>
          <w:p w14:paraId="1B3C314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9.196</w:t>
            </w:r>
          </w:p>
        </w:tc>
        <w:tc>
          <w:tcPr>
            <w:tcW w:w="900" w:type="dxa"/>
            <w:tcBorders>
              <w:top w:val="nil"/>
              <w:left w:val="nil"/>
              <w:bottom w:val="nil"/>
              <w:right w:val="nil"/>
            </w:tcBorders>
            <w:shd w:val="clear" w:color="auto" w:fill="auto"/>
            <w:noWrap/>
            <w:vAlign w:val="center"/>
            <w:hideMark/>
          </w:tcPr>
          <w:p w14:paraId="6F3A4B5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8.800</w:t>
            </w:r>
          </w:p>
        </w:tc>
      </w:tr>
      <w:tr w:rsidR="00195668" w:rsidRPr="00BC0BF8" w14:paraId="70AB574E" w14:textId="77777777" w:rsidTr="00FE5CD9">
        <w:trPr>
          <w:trHeight w:val="270"/>
        </w:trPr>
        <w:tc>
          <w:tcPr>
            <w:tcW w:w="1478" w:type="dxa"/>
            <w:tcBorders>
              <w:top w:val="nil"/>
              <w:left w:val="nil"/>
              <w:bottom w:val="nil"/>
              <w:right w:val="nil"/>
            </w:tcBorders>
            <w:shd w:val="clear" w:color="auto" w:fill="auto"/>
            <w:noWrap/>
            <w:vAlign w:val="center"/>
            <w:hideMark/>
          </w:tcPr>
          <w:p w14:paraId="2F3E7E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B8DBDD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7.770</w:t>
            </w:r>
          </w:p>
        </w:tc>
        <w:tc>
          <w:tcPr>
            <w:tcW w:w="900" w:type="dxa"/>
            <w:tcBorders>
              <w:top w:val="nil"/>
              <w:left w:val="nil"/>
              <w:bottom w:val="nil"/>
              <w:right w:val="nil"/>
            </w:tcBorders>
            <w:shd w:val="clear" w:color="auto" w:fill="auto"/>
            <w:noWrap/>
            <w:vAlign w:val="center"/>
            <w:hideMark/>
          </w:tcPr>
          <w:p w14:paraId="57B792A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8.165</w:t>
            </w:r>
          </w:p>
        </w:tc>
        <w:tc>
          <w:tcPr>
            <w:tcW w:w="900" w:type="dxa"/>
            <w:tcBorders>
              <w:top w:val="nil"/>
              <w:left w:val="nil"/>
              <w:bottom w:val="nil"/>
              <w:right w:val="nil"/>
            </w:tcBorders>
            <w:shd w:val="clear" w:color="auto" w:fill="auto"/>
            <w:noWrap/>
            <w:vAlign w:val="center"/>
            <w:hideMark/>
          </w:tcPr>
          <w:p w14:paraId="3882E6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8.055</w:t>
            </w:r>
          </w:p>
        </w:tc>
        <w:tc>
          <w:tcPr>
            <w:tcW w:w="900" w:type="dxa"/>
            <w:tcBorders>
              <w:top w:val="nil"/>
              <w:left w:val="nil"/>
              <w:bottom w:val="nil"/>
              <w:right w:val="nil"/>
            </w:tcBorders>
            <w:shd w:val="clear" w:color="auto" w:fill="auto"/>
            <w:noWrap/>
            <w:vAlign w:val="center"/>
            <w:hideMark/>
          </w:tcPr>
          <w:p w14:paraId="10E27B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8.171</w:t>
            </w:r>
          </w:p>
        </w:tc>
        <w:tc>
          <w:tcPr>
            <w:tcW w:w="900" w:type="dxa"/>
            <w:tcBorders>
              <w:top w:val="nil"/>
              <w:left w:val="nil"/>
              <w:bottom w:val="nil"/>
              <w:right w:val="nil"/>
            </w:tcBorders>
            <w:shd w:val="clear" w:color="auto" w:fill="auto"/>
            <w:noWrap/>
            <w:vAlign w:val="center"/>
            <w:hideMark/>
          </w:tcPr>
          <w:p w14:paraId="5B9D309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8.243</w:t>
            </w:r>
          </w:p>
        </w:tc>
        <w:tc>
          <w:tcPr>
            <w:tcW w:w="900" w:type="dxa"/>
            <w:tcBorders>
              <w:top w:val="nil"/>
              <w:left w:val="nil"/>
              <w:bottom w:val="nil"/>
              <w:right w:val="nil"/>
            </w:tcBorders>
            <w:shd w:val="clear" w:color="auto" w:fill="auto"/>
            <w:noWrap/>
            <w:vAlign w:val="center"/>
            <w:hideMark/>
          </w:tcPr>
          <w:p w14:paraId="385DDB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8.299</w:t>
            </w:r>
          </w:p>
        </w:tc>
        <w:tc>
          <w:tcPr>
            <w:tcW w:w="900" w:type="dxa"/>
            <w:tcBorders>
              <w:top w:val="nil"/>
              <w:left w:val="nil"/>
              <w:bottom w:val="nil"/>
              <w:right w:val="nil"/>
            </w:tcBorders>
            <w:shd w:val="clear" w:color="auto" w:fill="auto"/>
            <w:noWrap/>
            <w:vAlign w:val="center"/>
            <w:hideMark/>
          </w:tcPr>
          <w:p w14:paraId="03B15AF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8.678</w:t>
            </w:r>
          </w:p>
        </w:tc>
        <w:tc>
          <w:tcPr>
            <w:tcW w:w="900" w:type="dxa"/>
            <w:tcBorders>
              <w:top w:val="nil"/>
              <w:left w:val="nil"/>
              <w:bottom w:val="nil"/>
              <w:right w:val="nil"/>
            </w:tcBorders>
            <w:shd w:val="clear" w:color="auto" w:fill="auto"/>
            <w:noWrap/>
            <w:vAlign w:val="center"/>
            <w:hideMark/>
          </w:tcPr>
          <w:p w14:paraId="45FC072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8.640</w:t>
            </w:r>
          </w:p>
        </w:tc>
      </w:tr>
      <w:tr w:rsidR="00195668" w:rsidRPr="00BC0BF8" w14:paraId="62E3728F" w14:textId="77777777" w:rsidTr="00FE5CD9">
        <w:trPr>
          <w:trHeight w:val="270"/>
        </w:trPr>
        <w:tc>
          <w:tcPr>
            <w:tcW w:w="1478" w:type="dxa"/>
            <w:tcBorders>
              <w:top w:val="nil"/>
              <w:left w:val="nil"/>
              <w:bottom w:val="nil"/>
              <w:right w:val="nil"/>
            </w:tcBorders>
            <w:shd w:val="clear" w:color="auto" w:fill="auto"/>
            <w:noWrap/>
            <w:vAlign w:val="center"/>
            <w:hideMark/>
          </w:tcPr>
          <w:p w14:paraId="78413A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95B1D2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7.371</w:t>
            </w:r>
          </w:p>
        </w:tc>
        <w:tc>
          <w:tcPr>
            <w:tcW w:w="900" w:type="dxa"/>
            <w:tcBorders>
              <w:top w:val="nil"/>
              <w:left w:val="nil"/>
              <w:bottom w:val="nil"/>
              <w:right w:val="nil"/>
            </w:tcBorders>
            <w:shd w:val="clear" w:color="auto" w:fill="auto"/>
            <w:noWrap/>
            <w:vAlign w:val="center"/>
            <w:hideMark/>
          </w:tcPr>
          <w:p w14:paraId="3779D3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7.865</w:t>
            </w:r>
          </w:p>
        </w:tc>
        <w:tc>
          <w:tcPr>
            <w:tcW w:w="900" w:type="dxa"/>
            <w:tcBorders>
              <w:top w:val="nil"/>
              <w:left w:val="nil"/>
              <w:bottom w:val="nil"/>
              <w:right w:val="nil"/>
            </w:tcBorders>
            <w:shd w:val="clear" w:color="auto" w:fill="auto"/>
            <w:noWrap/>
            <w:vAlign w:val="center"/>
            <w:hideMark/>
          </w:tcPr>
          <w:p w14:paraId="57BD7F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7.643</w:t>
            </w:r>
          </w:p>
        </w:tc>
        <w:tc>
          <w:tcPr>
            <w:tcW w:w="900" w:type="dxa"/>
            <w:tcBorders>
              <w:top w:val="nil"/>
              <w:left w:val="nil"/>
              <w:bottom w:val="nil"/>
              <w:right w:val="nil"/>
            </w:tcBorders>
            <w:shd w:val="clear" w:color="auto" w:fill="auto"/>
            <w:noWrap/>
            <w:vAlign w:val="center"/>
            <w:hideMark/>
          </w:tcPr>
          <w:p w14:paraId="1BD83D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7.821</w:t>
            </w:r>
          </w:p>
        </w:tc>
        <w:tc>
          <w:tcPr>
            <w:tcW w:w="900" w:type="dxa"/>
            <w:tcBorders>
              <w:top w:val="nil"/>
              <w:left w:val="nil"/>
              <w:bottom w:val="nil"/>
              <w:right w:val="nil"/>
            </w:tcBorders>
            <w:shd w:val="clear" w:color="auto" w:fill="auto"/>
            <w:noWrap/>
            <w:vAlign w:val="center"/>
            <w:hideMark/>
          </w:tcPr>
          <w:p w14:paraId="51CEA51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7.931</w:t>
            </w:r>
          </w:p>
        </w:tc>
        <w:tc>
          <w:tcPr>
            <w:tcW w:w="900" w:type="dxa"/>
            <w:tcBorders>
              <w:top w:val="nil"/>
              <w:left w:val="nil"/>
              <w:bottom w:val="nil"/>
              <w:right w:val="nil"/>
            </w:tcBorders>
            <w:shd w:val="clear" w:color="auto" w:fill="auto"/>
            <w:noWrap/>
            <w:vAlign w:val="center"/>
            <w:hideMark/>
          </w:tcPr>
          <w:p w14:paraId="7FA14F0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7.837</w:t>
            </w:r>
          </w:p>
        </w:tc>
        <w:tc>
          <w:tcPr>
            <w:tcW w:w="900" w:type="dxa"/>
            <w:tcBorders>
              <w:top w:val="nil"/>
              <w:left w:val="nil"/>
              <w:bottom w:val="nil"/>
              <w:right w:val="nil"/>
            </w:tcBorders>
            <w:shd w:val="clear" w:color="auto" w:fill="auto"/>
            <w:noWrap/>
            <w:vAlign w:val="center"/>
            <w:hideMark/>
          </w:tcPr>
          <w:p w14:paraId="6A62C0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7.986</w:t>
            </w:r>
          </w:p>
        </w:tc>
        <w:tc>
          <w:tcPr>
            <w:tcW w:w="900" w:type="dxa"/>
            <w:tcBorders>
              <w:top w:val="nil"/>
              <w:left w:val="nil"/>
              <w:bottom w:val="nil"/>
              <w:right w:val="nil"/>
            </w:tcBorders>
            <w:shd w:val="clear" w:color="auto" w:fill="auto"/>
            <w:noWrap/>
            <w:vAlign w:val="center"/>
            <w:hideMark/>
          </w:tcPr>
          <w:p w14:paraId="697259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7.904</w:t>
            </w:r>
          </w:p>
        </w:tc>
      </w:tr>
      <w:tr w:rsidR="00195668" w:rsidRPr="00BC0BF8" w14:paraId="6398463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AAEB21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2AF2E38A" w14:textId="343AED1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7.407</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30FEE0A" w14:textId="53A6AF8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7.726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2BC55B" w14:textId="3CA8808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7.393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3F1817" w14:textId="27583EA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7.365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8BF0A4" w14:textId="7F690EB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7.349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99B8597" w14:textId="7C66988F"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7.275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E60CCAB" w14:textId="06F79F90"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7.563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2989BA7" w14:textId="64B1034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7.357</w:t>
            </w:r>
            <w:r w:rsidR="00FE5CD9" w:rsidRPr="00BC0BF8">
              <w:rPr>
                <w:rFonts w:eastAsia="宋体"/>
                <w:b/>
                <w:color w:val="000000"/>
                <w:sz w:val="22"/>
                <w:szCs w:val="22"/>
                <w:vertAlign w:val="superscript"/>
                <w:lang w:val="en-US" w:eastAsia="zh-CN"/>
              </w:rPr>
              <w:t>*</w:t>
            </w:r>
          </w:p>
        </w:tc>
      </w:tr>
    </w:tbl>
    <w:p w14:paraId="30770797" w14:textId="77777777"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6730CBC4" w14:textId="72075DAA" w:rsidR="000A104E" w:rsidRPr="00BC0BF8" w:rsidRDefault="00FE5CD9" w:rsidP="00565D74">
      <w:pPr>
        <w:pStyle w:val="Tabletitle"/>
        <w:rPr>
          <w:lang w:eastAsia="zh-CN"/>
        </w:rPr>
      </w:pPr>
      <w:r w:rsidRPr="00BC0BF8">
        <w:rPr>
          <w:lang w:eastAsia="zh-CN"/>
        </w:rPr>
        <w:t xml:space="preserve">Table </w:t>
      </w:r>
      <w:r w:rsidR="00541C9B">
        <w:rPr>
          <w:rFonts w:hint="eastAsia"/>
          <w:lang w:eastAsia="zh-CN"/>
        </w:rPr>
        <w:t>9</w:t>
      </w:r>
      <w:r w:rsidR="001C53EA" w:rsidRPr="00BC0BF8">
        <w:rPr>
          <w:lang w:eastAsia="zh-CN"/>
        </w:rPr>
        <w:t xml:space="preserve"> MAPE of the proposed model and comparisons with other baseline models for 15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6D28D93A"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8DE3A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50732A41" w14:textId="4557CFB5"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752B87B"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53226933"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A2AAF5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02960A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510F66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56CFFCE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425327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20E84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1F871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5329D81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7D40F679" w14:textId="77777777" w:rsidTr="00FE5CD9">
        <w:trPr>
          <w:trHeight w:val="270"/>
        </w:trPr>
        <w:tc>
          <w:tcPr>
            <w:tcW w:w="1478" w:type="dxa"/>
            <w:tcBorders>
              <w:top w:val="nil"/>
              <w:left w:val="nil"/>
              <w:bottom w:val="nil"/>
              <w:right w:val="nil"/>
            </w:tcBorders>
            <w:shd w:val="clear" w:color="auto" w:fill="auto"/>
            <w:noWrap/>
            <w:vAlign w:val="center"/>
            <w:hideMark/>
          </w:tcPr>
          <w:p w14:paraId="0B7BF1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CFC9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8.533</w:t>
            </w:r>
          </w:p>
        </w:tc>
        <w:tc>
          <w:tcPr>
            <w:tcW w:w="900" w:type="dxa"/>
            <w:tcBorders>
              <w:top w:val="nil"/>
              <w:left w:val="nil"/>
              <w:bottom w:val="nil"/>
              <w:right w:val="nil"/>
            </w:tcBorders>
            <w:shd w:val="clear" w:color="auto" w:fill="auto"/>
            <w:noWrap/>
            <w:vAlign w:val="center"/>
            <w:hideMark/>
          </w:tcPr>
          <w:p w14:paraId="7131BC1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8.512</w:t>
            </w:r>
          </w:p>
        </w:tc>
        <w:tc>
          <w:tcPr>
            <w:tcW w:w="900" w:type="dxa"/>
            <w:tcBorders>
              <w:top w:val="nil"/>
              <w:left w:val="nil"/>
              <w:bottom w:val="nil"/>
              <w:right w:val="nil"/>
            </w:tcBorders>
            <w:shd w:val="clear" w:color="auto" w:fill="auto"/>
            <w:noWrap/>
            <w:vAlign w:val="center"/>
            <w:hideMark/>
          </w:tcPr>
          <w:p w14:paraId="1C09B0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9.018</w:t>
            </w:r>
          </w:p>
        </w:tc>
        <w:tc>
          <w:tcPr>
            <w:tcW w:w="900" w:type="dxa"/>
            <w:tcBorders>
              <w:top w:val="nil"/>
              <w:left w:val="nil"/>
              <w:bottom w:val="nil"/>
              <w:right w:val="nil"/>
            </w:tcBorders>
            <w:shd w:val="clear" w:color="auto" w:fill="auto"/>
            <w:noWrap/>
            <w:vAlign w:val="center"/>
            <w:hideMark/>
          </w:tcPr>
          <w:p w14:paraId="3AB57E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9.228</w:t>
            </w:r>
          </w:p>
        </w:tc>
        <w:tc>
          <w:tcPr>
            <w:tcW w:w="900" w:type="dxa"/>
            <w:tcBorders>
              <w:top w:val="nil"/>
              <w:left w:val="nil"/>
              <w:bottom w:val="nil"/>
              <w:right w:val="nil"/>
            </w:tcBorders>
            <w:shd w:val="clear" w:color="auto" w:fill="auto"/>
            <w:noWrap/>
            <w:vAlign w:val="center"/>
            <w:hideMark/>
          </w:tcPr>
          <w:p w14:paraId="5FC5E94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9.168</w:t>
            </w:r>
          </w:p>
        </w:tc>
        <w:tc>
          <w:tcPr>
            <w:tcW w:w="900" w:type="dxa"/>
            <w:tcBorders>
              <w:top w:val="nil"/>
              <w:left w:val="nil"/>
              <w:bottom w:val="nil"/>
              <w:right w:val="nil"/>
            </w:tcBorders>
            <w:shd w:val="clear" w:color="auto" w:fill="auto"/>
            <w:noWrap/>
            <w:vAlign w:val="center"/>
            <w:hideMark/>
          </w:tcPr>
          <w:p w14:paraId="469235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9.202</w:t>
            </w:r>
          </w:p>
        </w:tc>
        <w:tc>
          <w:tcPr>
            <w:tcW w:w="900" w:type="dxa"/>
            <w:tcBorders>
              <w:top w:val="nil"/>
              <w:left w:val="nil"/>
              <w:bottom w:val="nil"/>
              <w:right w:val="nil"/>
            </w:tcBorders>
            <w:shd w:val="clear" w:color="auto" w:fill="auto"/>
            <w:noWrap/>
            <w:vAlign w:val="center"/>
            <w:hideMark/>
          </w:tcPr>
          <w:p w14:paraId="72120C3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9.180</w:t>
            </w:r>
          </w:p>
        </w:tc>
        <w:tc>
          <w:tcPr>
            <w:tcW w:w="900" w:type="dxa"/>
            <w:tcBorders>
              <w:top w:val="nil"/>
              <w:left w:val="nil"/>
              <w:bottom w:val="nil"/>
              <w:right w:val="nil"/>
            </w:tcBorders>
            <w:shd w:val="clear" w:color="auto" w:fill="auto"/>
            <w:noWrap/>
            <w:vAlign w:val="center"/>
            <w:hideMark/>
          </w:tcPr>
          <w:p w14:paraId="396BF27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8.943</w:t>
            </w:r>
          </w:p>
        </w:tc>
      </w:tr>
      <w:tr w:rsidR="00195668" w:rsidRPr="00BC0BF8" w14:paraId="7846B1E4" w14:textId="77777777" w:rsidTr="00FE5CD9">
        <w:trPr>
          <w:trHeight w:val="270"/>
        </w:trPr>
        <w:tc>
          <w:tcPr>
            <w:tcW w:w="1478" w:type="dxa"/>
            <w:tcBorders>
              <w:top w:val="nil"/>
              <w:left w:val="nil"/>
              <w:bottom w:val="nil"/>
              <w:right w:val="nil"/>
            </w:tcBorders>
            <w:shd w:val="clear" w:color="auto" w:fill="auto"/>
            <w:noWrap/>
            <w:vAlign w:val="center"/>
            <w:hideMark/>
          </w:tcPr>
          <w:p w14:paraId="403C7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9E86F4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10.716</w:t>
            </w:r>
          </w:p>
        </w:tc>
        <w:tc>
          <w:tcPr>
            <w:tcW w:w="900" w:type="dxa"/>
            <w:tcBorders>
              <w:top w:val="nil"/>
              <w:left w:val="nil"/>
              <w:bottom w:val="nil"/>
              <w:right w:val="nil"/>
            </w:tcBorders>
            <w:shd w:val="clear" w:color="auto" w:fill="auto"/>
            <w:noWrap/>
            <w:vAlign w:val="center"/>
            <w:hideMark/>
          </w:tcPr>
          <w:p w14:paraId="15017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10.952</w:t>
            </w:r>
          </w:p>
        </w:tc>
        <w:tc>
          <w:tcPr>
            <w:tcW w:w="900" w:type="dxa"/>
            <w:tcBorders>
              <w:top w:val="nil"/>
              <w:left w:val="nil"/>
              <w:bottom w:val="nil"/>
              <w:right w:val="nil"/>
            </w:tcBorders>
            <w:shd w:val="clear" w:color="auto" w:fill="auto"/>
            <w:noWrap/>
            <w:vAlign w:val="center"/>
            <w:hideMark/>
          </w:tcPr>
          <w:p w14:paraId="7356EDA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10.692</w:t>
            </w:r>
          </w:p>
        </w:tc>
        <w:tc>
          <w:tcPr>
            <w:tcW w:w="900" w:type="dxa"/>
            <w:tcBorders>
              <w:top w:val="nil"/>
              <w:left w:val="nil"/>
              <w:bottom w:val="nil"/>
              <w:right w:val="nil"/>
            </w:tcBorders>
            <w:shd w:val="clear" w:color="auto" w:fill="auto"/>
            <w:noWrap/>
            <w:vAlign w:val="center"/>
            <w:hideMark/>
          </w:tcPr>
          <w:p w14:paraId="68E8BFB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10.907</w:t>
            </w:r>
          </w:p>
        </w:tc>
        <w:tc>
          <w:tcPr>
            <w:tcW w:w="900" w:type="dxa"/>
            <w:tcBorders>
              <w:top w:val="nil"/>
              <w:left w:val="nil"/>
              <w:bottom w:val="nil"/>
              <w:right w:val="nil"/>
            </w:tcBorders>
            <w:shd w:val="clear" w:color="auto" w:fill="auto"/>
            <w:noWrap/>
            <w:vAlign w:val="center"/>
            <w:hideMark/>
          </w:tcPr>
          <w:p w14:paraId="440ECBD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11.447</w:t>
            </w:r>
          </w:p>
        </w:tc>
        <w:tc>
          <w:tcPr>
            <w:tcW w:w="900" w:type="dxa"/>
            <w:tcBorders>
              <w:top w:val="nil"/>
              <w:left w:val="nil"/>
              <w:bottom w:val="nil"/>
              <w:right w:val="nil"/>
            </w:tcBorders>
            <w:shd w:val="clear" w:color="auto" w:fill="auto"/>
            <w:noWrap/>
            <w:vAlign w:val="center"/>
            <w:hideMark/>
          </w:tcPr>
          <w:p w14:paraId="06AE7EC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11.478</w:t>
            </w:r>
          </w:p>
        </w:tc>
        <w:tc>
          <w:tcPr>
            <w:tcW w:w="900" w:type="dxa"/>
            <w:tcBorders>
              <w:top w:val="nil"/>
              <w:left w:val="nil"/>
              <w:bottom w:val="nil"/>
              <w:right w:val="nil"/>
            </w:tcBorders>
            <w:shd w:val="clear" w:color="auto" w:fill="auto"/>
            <w:noWrap/>
            <w:vAlign w:val="center"/>
            <w:hideMark/>
          </w:tcPr>
          <w:p w14:paraId="6F4153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11.759</w:t>
            </w:r>
          </w:p>
        </w:tc>
        <w:tc>
          <w:tcPr>
            <w:tcW w:w="900" w:type="dxa"/>
            <w:tcBorders>
              <w:top w:val="nil"/>
              <w:left w:val="nil"/>
              <w:bottom w:val="nil"/>
              <w:right w:val="nil"/>
            </w:tcBorders>
            <w:shd w:val="clear" w:color="auto" w:fill="auto"/>
            <w:noWrap/>
            <w:vAlign w:val="center"/>
            <w:hideMark/>
          </w:tcPr>
          <w:p w14:paraId="382B82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11.878</w:t>
            </w:r>
          </w:p>
        </w:tc>
      </w:tr>
      <w:tr w:rsidR="00195668" w:rsidRPr="00BC0BF8" w14:paraId="20455278" w14:textId="77777777" w:rsidTr="00FE5CD9">
        <w:trPr>
          <w:trHeight w:val="270"/>
        </w:trPr>
        <w:tc>
          <w:tcPr>
            <w:tcW w:w="1478" w:type="dxa"/>
            <w:tcBorders>
              <w:top w:val="nil"/>
              <w:left w:val="nil"/>
              <w:bottom w:val="nil"/>
              <w:right w:val="nil"/>
            </w:tcBorders>
            <w:shd w:val="clear" w:color="auto" w:fill="auto"/>
            <w:noWrap/>
            <w:vAlign w:val="center"/>
            <w:hideMark/>
          </w:tcPr>
          <w:p w14:paraId="4B235E7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6EC68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7.860</w:t>
            </w:r>
          </w:p>
        </w:tc>
        <w:tc>
          <w:tcPr>
            <w:tcW w:w="900" w:type="dxa"/>
            <w:tcBorders>
              <w:top w:val="nil"/>
              <w:left w:val="nil"/>
              <w:bottom w:val="nil"/>
              <w:right w:val="nil"/>
            </w:tcBorders>
            <w:shd w:val="clear" w:color="auto" w:fill="auto"/>
            <w:noWrap/>
            <w:vAlign w:val="center"/>
            <w:hideMark/>
          </w:tcPr>
          <w:p w14:paraId="5678A6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8.185</w:t>
            </w:r>
          </w:p>
        </w:tc>
        <w:tc>
          <w:tcPr>
            <w:tcW w:w="900" w:type="dxa"/>
            <w:tcBorders>
              <w:top w:val="nil"/>
              <w:left w:val="nil"/>
              <w:bottom w:val="nil"/>
              <w:right w:val="nil"/>
            </w:tcBorders>
            <w:shd w:val="clear" w:color="auto" w:fill="auto"/>
            <w:noWrap/>
            <w:vAlign w:val="center"/>
            <w:hideMark/>
          </w:tcPr>
          <w:p w14:paraId="6D95FE9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8.327</w:t>
            </w:r>
          </w:p>
        </w:tc>
        <w:tc>
          <w:tcPr>
            <w:tcW w:w="900" w:type="dxa"/>
            <w:tcBorders>
              <w:top w:val="nil"/>
              <w:left w:val="nil"/>
              <w:bottom w:val="nil"/>
              <w:right w:val="nil"/>
            </w:tcBorders>
            <w:shd w:val="clear" w:color="auto" w:fill="auto"/>
            <w:noWrap/>
            <w:vAlign w:val="center"/>
            <w:hideMark/>
          </w:tcPr>
          <w:p w14:paraId="2E55A4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8.646</w:t>
            </w:r>
          </w:p>
        </w:tc>
        <w:tc>
          <w:tcPr>
            <w:tcW w:w="900" w:type="dxa"/>
            <w:tcBorders>
              <w:top w:val="nil"/>
              <w:left w:val="nil"/>
              <w:bottom w:val="nil"/>
              <w:right w:val="nil"/>
            </w:tcBorders>
            <w:shd w:val="clear" w:color="auto" w:fill="auto"/>
            <w:noWrap/>
            <w:vAlign w:val="center"/>
            <w:hideMark/>
          </w:tcPr>
          <w:p w14:paraId="2690D5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8.737</w:t>
            </w:r>
          </w:p>
        </w:tc>
        <w:tc>
          <w:tcPr>
            <w:tcW w:w="900" w:type="dxa"/>
            <w:tcBorders>
              <w:top w:val="nil"/>
              <w:left w:val="nil"/>
              <w:bottom w:val="nil"/>
              <w:right w:val="nil"/>
            </w:tcBorders>
            <w:shd w:val="clear" w:color="auto" w:fill="auto"/>
            <w:noWrap/>
            <w:vAlign w:val="center"/>
            <w:hideMark/>
          </w:tcPr>
          <w:p w14:paraId="1D544C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8.757</w:t>
            </w:r>
          </w:p>
        </w:tc>
        <w:tc>
          <w:tcPr>
            <w:tcW w:w="900" w:type="dxa"/>
            <w:tcBorders>
              <w:top w:val="nil"/>
              <w:left w:val="nil"/>
              <w:bottom w:val="nil"/>
              <w:right w:val="nil"/>
            </w:tcBorders>
            <w:shd w:val="clear" w:color="auto" w:fill="auto"/>
            <w:noWrap/>
            <w:vAlign w:val="center"/>
            <w:hideMark/>
          </w:tcPr>
          <w:p w14:paraId="4602274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8.817</w:t>
            </w:r>
          </w:p>
        </w:tc>
        <w:tc>
          <w:tcPr>
            <w:tcW w:w="900" w:type="dxa"/>
            <w:tcBorders>
              <w:top w:val="nil"/>
              <w:left w:val="nil"/>
              <w:bottom w:val="nil"/>
              <w:right w:val="nil"/>
            </w:tcBorders>
            <w:shd w:val="clear" w:color="auto" w:fill="auto"/>
            <w:noWrap/>
            <w:vAlign w:val="center"/>
            <w:hideMark/>
          </w:tcPr>
          <w:p w14:paraId="5BA9E8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8.797</w:t>
            </w:r>
          </w:p>
        </w:tc>
      </w:tr>
      <w:tr w:rsidR="00195668" w:rsidRPr="00BC0BF8" w14:paraId="409AA20F" w14:textId="77777777" w:rsidTr="00FE5CD9">
        <w:trPr>
          <w:trHeight w:val="270"/>
        </w:trPr>
        <w:tc>
          <w:tcPr>
            <w:tcW w:w="1478" w:type="dxa"/>
            <w:tcBorders>
              <w:top w:val="nil"/>
              <w:left w:val="nil"/>
              <w:bottom w:val="nil"/>
              <w:right w:val="nil"/>
            </w:tcBorders>
            <w:shd w:val="clear" w:color="auto" w:fill="auto"/>
            <w:noWrap/>
            <w:vAlign w:val="center"/>
            <w:hideMark/>
          </w:tcPr>
          <w:p w14:paraId="1E798F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3870B35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9.296</w:t>
            </w:r>
          </w:p>
        </w:tc>
        <w:tc>
          <w:tcPr>
            <w:tcW w:w="900" w:type="dxa"/>
            <w:tcBorders>
              <w:top w:val="nil"/>
              <w:left w:val="nil"/>
              <w:bottom w:val="nil"/>
              <w:right w:val="nil"/>
            </w:tcBorders>
            <w:shd w:val="clear" w:color="auto" w:fill="auto"/>
            <w:noWrap/>
            <w:vAlign w:val="center"/>
            <w:hideMark/>
          </w:tcPr>
          <w:p w14:paraId="569C17F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9.375</w:t>
            </w:r>
          </w:p>
        </w:tc>
        <w:tc>
          <w:tcPr>
            <w:tcW w:w="900" w:type="dxa"/>
            <w:tcBorders>
              <w:top w:val="nil"/>
              <w:left w:val="nil"/>
              <w:bottom w:val="nil"/>
              <w:right w:val="nil"/>
            </w:tcBorders>
            <w:shd w:val="clear" w:color="auto" w:fill="auto"/>
            <w:noWrap/>
            <w:vAlign w:val="center"/>
            <w:hideMark/>
          </w:tcPr>
          <w:p w14:paraId="3D5074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9.516</w:t>
            </w:r>
          </w:p>
        </w:tc>
        <w:tc>
          <w:tcPr>
            <w:tcW w:w="900" w:type="dxa"/>
            <w:tcBorders>
              <w:top w:val="nil"/>
              <w:left w:val="nil"/>
              <w:bottom w:val="nil"/>
              <w:right w:val="nil"/>
            </w:tcBorders>
            <w:shd w:val="clear" w:color="auto" w:fill="auto"/>
            <w:noWrap/>
            <w:vAlign w:val="center"/>
            <w:hideMark/>
          </w:tcPr>
          <w:p w14:paraId="528CE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9.621</w:t>
            </w:r>
          </w:p>
        </w:tc>
        <w:tc>
          <w:tcPr>
            <w:tcW w:w="900" w:type="dxa"/>
            <w:tcBorders>
              <w:top w:val="nil"/>
              <w:left w:val="nil"/>
              <w:bottom w:val="nil"/>
              <w:right w:val="nil"/>
            </w:tcBorders>
            <w:shd w:val="clear" w:color="auto" w:fill="auto"/>
            <w:noWrap/>
            <w:vAlign w:val="center"/>
            <w:hideMark/>
          </w:tcPr>
          <w:p w14:paraId="0200D6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9.582</w:t>
            </w:r>
          </w:p>
        </w:tc>
        <w:tc>
          <w:tcPr>
            <w:tcW w:w="900" w:type="dxa"/>
            <w:tcBorders>
              <w:top w:val="nil"/>
              <w:left w:val="nil"/>
              <w:bottom w:val="nil"/>
              <w:right w:val="nil"/>
            </w:tcBorders>
            <w:shd w:val="clear" w:color="auto" w:fill="auto"/>
            <w:noWrap/>
            <w:vAlign w:val="center"/>
            <w:hideMark/>
          </w:tcPr>
          <w:p w14:paraId="752868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9.331</w:t>
            </w:r>
          </w:p>
        </w:tc>
        <w:tc>
          <w:tcPr>
            <w:tcW w:w="900" w:type="dxa"/>
            <w:tcBorders>
              <w:top w:val="nil"/>
              <w:left w:val="nil"/>
              <w:bottom w:val="nil"/>
              <w:right w:val="nil"/>
            </w:tcBorders>
            <w:shd w:val="clear" w:color="auto" w:fill="auto"/>
            <w:noWrap/>
            <w:vAlign w:val="center"/>
            <w:hideMark/>
          </w:tcPr>
          <w:p w14:paraId="2A34945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9.821</w:t>
            </w:r>
          </w:p>
        </w:tc>
        <w:tc>
          <w:tcPr>
            <w:tcW w:w="900" w:type="dxa"/>
            <w:tcBorders>
              <w:top w:val="nil"/>
              <w:left w:val="nil"/>
              <w:bottom w:val="nil"/>
              <w:right w:val="nil"/>
            </w:tcBorders>
            <w:shd w:val="clear" w:color="auto" w:fill="auto"/>
            <w:noWrap/>
            <w:vAlign w:val="center"/>
            <w:hideMark/>
          </w:tcPr>
          <w:p w14:paraId="3E2C328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9.872</w:t>
            </w:r>
          </w:p>
        </w:tc>
      </w:tr>
      <w:tr w:rsidR="00195668" w:rsidRPr="00BC0BF8" w14:paraId="1976A9D6" w14:textId="77777777" w:rsidTr="00FE5CD9">
        <w:trPr>
          <w:trHeight w:val="270"/>
        </w:trPr>
        <w:tc>
          <w:tcPr>
            <w:tcW w:w="1478" w:type="dxa"/>
            <w:tcBorders>
              <w:top w:val="nil"/>
              <w:left w:val="nil"/>
              <w:bottom w:val="nil"/>
              <w:right w:val="nil"/>
            </w:tcBorders>
            <w:shd w:val="clear" w:color="auto" w:fill="auto"/>
            <w:noWrap/>
            <w:vAlign w:val="center"/>
            <w:hideMark/>
          </w:tcPr>
          <w:p w14:paraId="0747E47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6C1409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8.651</w:t>
            </w:r>
          </w:p>
        </w:tc>
        <w:tc>
          <w:tcPr>
            <w:tcW w:w="900" w:type="dxa"/>
            <w:tcBorders>
              <w:top w:val="nil"/>
              <w:left w:val="nil"/>
              <w:bottom w:val="nil"/>
              <w:right w:val="nil"/>
            </w:tcBorders>
            <w:shd w:val="clear" w:color="auto" w:fill="auto"/>
            <w:noWrap/>
            <w:vAlign w:val="center"/>
            <w:hideMark/>
          </w:tcPr>
          <w:p w14:paraId="57B04D9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8.369</w:t>
            </w:r>
          </w:p>
        </w:tc>
        <w:tc>
          <w:tcPr>
            <w:tcW w:w="900" w:type="dxa"/>
            <w:tcBorders>
              <w:top w:val="nil"/>
              <w:left w:val="nil"/>
              <w:bottom w:val="nil"/>
              <w:right w:val="nil"/>
            </w:tcBorders>
            <w:shd w:val="clear" w:color="auto" w:fill="auto"/>
            <w:noWrap/>
            <w:vAlign w:val="center"/>
            <w:hideMark/>
          </w:tcPr>
          <w:p w14:paraId="219EC3F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8.368</w:t>
            </w:r>
          </w:p>
        </w:tc>
        <w:tc>
          <w:tcPr>
            <w:tcW w:w="900" w:type="dxa"/>
            <w:tcBorders>
              <w:top w:val="nil"/>
              <w:left w:val="nil"/>
              <w:bottom w:val="nil"/>
              <w:right w:val="nil"/>
            </w:tcBorders>
            <w:shd w:val="clear" w:color="auto" w:fill="auto"/>
            <w:noWrap/>
            <w:vAlign w:val="center"/>
            <w:hideMark/>
          </w:tcPr>
          <w:p w14:paraId="62D100E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8.497</w:t>
            </w:r>
          </w:p>
        </w:tc>
        <w:tc>
          <w:tcPr>
            <w:tcW w:w="900" w:type="dxa"/>
            <w:tcBorders>
              <w:top w:val="nil"/>
              <w:left w:val="nil"/>
              <w:bottom w:val="nil"/>
              <w:right w:val="nil"/>
            </w:tcBorders>
            <w:shd w:val="clear" w:color="auto" w:fill="auto"/>
            <w:noWrap/>
            <w:vAlign w:val="center"/>
            <w:hideMark/>
          </w:tcPr>
          <w:p w14:paraId="071D32E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9.138</w:t>
            </w:r>
          </w:p>
        </w:tc>
        <w:tc>
          <w:tcPr>
            <w:tcW w:w="900" w:type="dxa"/>
            <w:tcBorders>
              <w:top w:val="nil"/>
              <w:left w:val="nil"/>
              <w:bottom w:val="nil"/>
              <w:right w:val="nil"/>
            </w:tcBorders>
            <w:shd w:val="clear" w:color="auto" w:fill="auto"/>
            <w:noWrap/>
            <w:vAlign w:val="center"/>
            <w:hideMark/>
          </w:tcPr>
          <w:p w14:paraId="06379C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1E6C111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9.167</w:t>
            </w:r>
          </w:p>
        </w:tc>
        <w:tc>
          <w:tcPr>
            <w:tcW w:w="900" w:type="dxa"/>
            <w:tcBorders>
              <w:top w:val="nil"/>
              <w:left w:val="nil"/>
              <w:bottom w:val="nil"/>
              <w:right w:val="nil"/>
            </w:tcBorders>
            <w:shd w:val="clear" w:color="auto" w:fill="auto"/>
            <w:noWrap/>
            <w:vAlign w:val="center"/>
            <w:hideMark/>
          </w:tcPr>
          <w:p w14:paraId="32D7BC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9.013</w:t>
            </w:r>
          </w:p>
        </w:tc>
      </w:tr>
      <w:tr w:rsidR="00195668" w:rsidRPr="00BC0BF8" w14:paraId="43041C34" w14:textId="77777777" w:rsidTr="00FE5CD9">
        <w:trPr>
          <w:trHeight w:val="270"/>
        </w:trPr>
        <w:tc>
          <w:tcPr>
            <w:tcW w:w="1478" w:type="dxa"/>
            <w:tcBorders>
              <w:top w:val="nil"/>
              <w:left w:val="nil"/>
              <w:bottom w:val="nil"/>
              <w:right w:val="nil"/>
            </w:tcBorders>
            <w:shd w:val="clear" w:color="auto" w:fill="auto"/>
            <w:noWrap/>
            <w:vAlign w:val="center"/>
            <w:hideMark/>
          </w:tcPr>
          <w:p w14:paraId="785E27E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4F2D5C0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8.218</w:t>
            </w:r>
          </w:p>
        </w:tc>
        <w:tc>
          <w:tcPr>
            <w:tcW w:w="900" w:type="dxa"/>
            <w:tcBorders>
              <w:top w:val="nil"/>
              <w:left w:val="nil"/>
              <w:bottom w:val="nil"/>
              <w:right w:val="nil"/>
            </w:tcBorders>
            <w:shd w:val="clear" w:color="auto" w:fill="auto"/>
            <w:noWrap/>
            <w:vAlign w:val="center"/>
            <w:hideMark/>
          </w:tcPr>
          <w:p w14:paraId="1A30384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8.771</w:t>
            </w:r>
          </w:p>
        </w:tc>
        <w:tc>
          <w:tcPr>
            <w:tcW w:w="900" w:type="dxa"/>
            <w:tcBorders>
              <w:top w:val="nil"/>
              <w:left w:val="nil"/>
              <w:bottom w:val="nil"/>
              <w:right w:val="nil"/>
            </w:tcBorders>
            <w:shd w:val="clear" w:color="auto" w:fill="auto"/>
            <w:noWrap/>
            <w:vAlign w:val="center"/>
            <w:hideMark/>
          </w:tcPr>
          <w:p w14:paraId="46ECF84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8.288</w:t>
            </w:r>
          </w:p>
        </w:tc>
        <w:tc>
          <w:tcPr>
            <w:tcW w:w="900" w:type="dxa"/>
            <w:tcBorders>
              <w:top w:val="nil"/>
              <w:left w:val="nil"/>
              <w:bottom w:val="nil"/>
              <w:right w:val="nil"/>
            </w:tcBorders>
            <w:shd w:val="clear" w:color="auto" w:fill="auto"/>
            <w:noWrap/>
            <w:vAlign w:val="center"/>
            <w:hideMark/>
          </w:tcPr>
          <w:p w14:paraId="0BFDA3D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8.590</w:t>
            </w:r>
          </w:p>
        </w:tc>
        <w:tc>
          <w:tcPr>
            <w:tcW w:w="900" w:type="dxa"/>
            <w:tcBorders>
              <w:top w:val="nil"/>
              <w:left w:val="nil"/>
              <w:bottom w:val="nil"/>
              <w:right w:val="nil"/>
            </w:tcBorders>
            <w:shd w:val="clear" w:color="auto" w:fill="auto"/>
            <w:noWrap/>
            <w:vAlign w:val="center"/>
            <w:hideMark/>
          </w:tcPr>
          <w:p w14:paraId="1C846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8.563</w:t>
            </w:r>
          </w:p>
        </w:tc>
        <w:tc>
          <w:tcPr>
            <w:tcW w:w="900" w:type="dxa"/>
            <w:tcBorders>
              <w:top w:val="nil"/>
              <w:left w:val="nil"/>
              <w:bottom w:val="nil"/>
              <w:right w:val="nil"/>
            </w:tcBorders>
            <w:shd w:val="clear" w:color="auto" w:fill="auto"/>
            <w:noWrap/>
            <w:vAlign w:val="center"/>
            <w:hideMark/>
          </w:tcPr>
          <w:p w14:paraId="1D883A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8.481</w:t>
            </w:r>
          </w:p>
        </w:tc>
        <w:tc>
          <w:tcPr>
            <w:tcW w:w="900" w:type="dxa"/>
            <w:tcBorders>
              <w:top w:val="nil"/>
              <w:left w:val="nil"/>
              <w:bottom w:val="nil"/>
              <w:right w:val="nil"/>
            </w:tcBorders>
            <w:shd w:val="clear" w:color="auto" w:fill="auto"/>
            <w:noWrap/>
            <w:vAlign w:val="center"/>
            <w:hideMark/>
          </w:tcPr>
          <w:p w14:paraId="0E313E4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8.600</w:t>
            </w:r>
          </w:p>
        </w:tc>
        <w:tc>
          <w:tcPr>
            <w:tcW w:w="900" w:type="dxa"/>
            <w:tcBorders>
              <w:top w:val="nil"/>
              <w:left w:val="nil"/>
              <w:bottom w:val="nil"/>
              <w:right w:val="nil"/>
            </w:tcBorders>
            <w:shd w:val="clear" w:color="auto" w:fill="auto"/>
            <w:noWrap/>
            <w:vAlign w:val="center"/>
            <w:hideMark/>
          </w:tcPr>
          <w:p w14:paraId="122F7E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8.152</w:t>
            </w:r>
          </w:p>
        </w:tc>
      </w:tr>
      <w:tr w:rsidR="00195668" w:rsidRPr="00BC0BF8" w14:paraId="04D27F6D"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0FBAE26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0F8CC916" w14:textId="75D845F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70B1CE5" w14:textId="0501CA6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060571A" w14:textId="30BEED5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7.771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AFA7F73" w14:textId="27A4229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6F8341F" w14:textId="5ECF9142"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8.146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6AF45ED4" w14:textId="5C0476B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8.013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BE6D57D" w14:textId="324BB10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8.050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198FA99" w14:textId="1CD37C97"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7.831</w:t>
            </w:r>
            <w:r w:rsidR="00FE5CD9" w:rsidRPr="00BC0BF8">
              <w:rPr>
                <w:rFonts w:eastAsia="宋体"/>
                <w:b/>
                <w:color w:val="000000"/>
                <w:sz w:val="22"/>
                <w:szCs w:val="22"/>
                <w:vertAlign w:val="superscript"/>
                <w:lang w:val="en-US" w:eastAsia="zh-CN"/>
              </w:rPr>
              <w:t>*</w:t>
            </w:r>
          </w:p>
        </w:tc>
      </w:tr>
    </w:tbl>
    <w:p w14:paraId="61421548" w14:textId="526AC986"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14259C7A" w14:textId="4E701C50" w:rsidR="00195668" w:rsidRPr="00BC0BF8" w:rsidRDefault="00FE5CD9" w:rsidP="00565D74">
      <w:pPr>
        <w:pStyle w:val="Tabletitle"/>
        <w:rPr>
          <w:lang w:eastAsia="zh-CN"/>
        </w:rPr>
      </w:pPr>
      <w:r w:rsidRPr="00BC0BF8">
        <w:rPr>
          <w:lang w:eastAsia="zh-CN"/>
        </w:rPr>
        <w:t xml:space="preserve">Table </w:t>
      </w:r>
      <w:r w:rsidR="00541C9B">
        <w:rPr>
          <w:rFonts w:hint="eastAsia"/>
          <w:lang w:eastAsia="zh-CN"/>
        </w:rPr>
        <w:t>10</w:t>
      </w:r>
      <w:r w:rsidR="001C53EA" w:rsidRPr="00BC0BF8">
        <w:rPr>
          <w:lang w:eastAsia="zh-CN"/>
        </w:rPr>
        <w:t xml:space="preserve"> MAPE of the proposed model and comparisons with other baseline models for 20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130EEC10"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40CB0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75E2A633" w14:textId="1E6F1460"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CCCE14A"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3E82ED1E"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3FCF60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11B32F3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226D68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4700BD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270DEC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3F1EAD9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16F650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268E2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191BA396" w14:textId="77777777" w:rsidTr="00FE5CD9">
        <w:trPr>
          <w:trHeight w:val="270"/>
        </w:trPr>
        <w:tc>
          <w:tcPr>
            <w:tcW w:w="1478" w:type="dxa"/>
            <w:tcBorders>
              <w:top w:val="nil"/>
              <w:left w:val="nil"/>
              <w:bottom w:val="nil"/>
              <w:right w:val="nil"/>
            </w:tcBorders>
            <w:shd w:val="clear" w:color="auto" w:fill="auto"/>
            <w:noWrap/>
            <w:vAlign w:val="center"/>
            <w:hideMark/>
          </w:tcPr>
          <w:p w14:paraId="2AEB90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A164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8.782</w:t>
            </w:r>
          </w:p>
        </w:tc>
        <w:tc>
          <w:tcPr>
            <w:tcW w:w="900" w:type="dxa"/>
            <w:tcBorders>
              <w:top w:val="nil"/>
              <w:left w:val="nil"/>
              <w:bottom w:val="nil"/>
              <w:right w:val="nil"/>
            </w:tcBorders>
            <w:shd w:val="clear" w:color="auto" w:fill="auto"/>
            <w:noWrap/>
            <w:vAlign w:val="center"/>
            <w:hideMark/>
          </w:tcPr>
          <w:p w14:paraId="349BBC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8.824</w:t>
            </w:r>
          </w:p>
        </w:tc>
        <w:tc>
          <w:tcPr>
            <w:tcW w:w="900" w:type="dxa"/>
            <w:tcBorders>
              <w:top w:val="nil"/>
              <w:left w:val="nil"/>
              <w:bottom w:val="nil"/>
              <w:right w:val="nil"/>
            </w:tcBorders>
            <w:shd w:val="clear" w:color="auto" w:fill="auto"/>
            <w:noWrap/>
            <w:vAlign w:val="center"/>
            <w:hideMark/>
          </w:tcPr>
          <w:p w14:paraId="55ADD4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9.231</w:t>
            </w:r>
          </w:p>
        </w:tc>
        <w:tc>
          <w:tcPr>
            <w:tcW w:w="900" w:type="dxa"/>
            <w:tcBorders>
              <w:top w:val="nil"/>
              <w:left w:val="nil"/>
              <w:bottom w:val="nil"/>
              <w:right w:val="nil"/>
            </w:tcBorders>
            <w:shd w:val="clear" w:color="auto" w:fill="auto"/>
            <w:noWrap/>
            <w:vAlign w:val="center"/>
            <w:hideMark/>
          </w:tcPr>
          <w:p w14:paraId="08BEC0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9.438</w:t>
            </w:r>
          </w:p>
        </w:tc>
        <w:tc>
          <w:tcPr>
            <w:tcW w:w="900" w:type="dxa"/>
            <w:tcBorders>
              <w:top w:val="nil"/>
              <w:left w:val="nil"/>
              <w:bottom w:val="nil"/>
              <w:right w:val="nil"/>
            </w:tcBorders>
            <w:shd w:val="clear" w:color="auto" w:fill="auto"/>
            <w:noWrap/>
            <w:vAlign w:val="center"/>
            <w:hideMark/>
          </w:tcPr>
          <w:p w14:paraId="18F1B01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9.246</w:t>
            </w:r>
          </w:p>
        </w:tc>
        <w:tc>
          <w:tcPr>
            <w:tcW w:w="900" w:type="dxa"/>
            <w:tcBorders>
              <w:top w:val="nil"/>
              <w:left w:val="nil"/>
              <w:bottom w:val="nil"/>
              <w:right w:val="nil"/>
            </w:tcBorders>
            <w:shd w:val="clear" w:color="auto" w:fill="auto"/>
            <w:noWrap/>
            <w:vAlign w:val="center"/>
            <w:hideMark/>
          </w:tcPr>
          <w:p w14:paraId="0AFD52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9.412</w:t>
            </w:r>
          </w:p>
        </w:tc>
        <w:tc>
          <w:tcPr>
            <w:tcW w:w="900" w:type="dxa"/>
            <w:tcBorders>
              <w:top w:val="nil"/>
              <w:left w:val="nil"/>
              <w:bottom w:val="nil"/>
              <w:right w:val="nil"/>
            </w:tcBorders>
            <w:shd w:val="clear" w:color="auto" w:fill="auto"/>
            <w:noWrap/>
            <w:vAlign w:val="center"/>
            <w:hideMark/>
          </w:tcPr>
          <w:p w14:paraId="333F96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9.402</w:t>
            </w:r>
          </w:p>
        </w:tc>
        <w:tc>
          <w:tcPr>
            <w:tcW w:w="900" w:type="dxa"/>
            <w:tcBorders>
              <w:top w:val="nil"/>
              <w:left w:val="nil"/>
              <w:bottom w:val="nil"/>
              <w:right w:val="nil"/>
            </w:tcBorders>
            <w:shd w:val="clear" w:color="auto" w:fill="auto"/>
            <w:noWrap/>
            <w:vAlign w:val="center"/>
            <w:hideMark/>
          </w:tcPr>
          <w:p w14:paraId="297218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9.265</w:t>
            </w:r>
          </w:p>
        </w:tc>
      </w:tr>
      <w:tr w:rsidR="00195668" w:rsidRPr="00BC0BF8" w14:paraId="0F1A2248" w14:textId="77777777" w:rsidTr="00FE5CD9">
        <w:trPr>
          <w:trHeight w:val="270"/>
        </w:trPr>
        <w:tc>
          <w:tcPr>
            <w:tcW w:w="1478" w:type="dxa"/>
            <w:tcBorders>
              <w:top w:val="nil"/>
              <w:left w:val="nil"/>
              <w:bottom w:val="nil"/>
              <w:right w:val="nil"/>
            </w:tcBorders>
            <w:shd w:val="clear" w:color="auto" w:fill="auto"/>
            <w:noWrap/>
            <w:vAlign w:val="center"/>
            <w:hideMark/>
          </w:tcPr>
          <w:p w14:paraId="545F61E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A3B75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10.925</w:t>
            </w:r>
          </w:p>
        </w:tc>
        <w:tc>
          <w:tcPr>
            <w:tcW w:w="900" w:type="dxa"/>
            <w:tcBorders>
              <w:top w:val="nil"/>
              <w:left w:val="nil"/>
              <w:bottom w:val="nil"/>
              <w:right w:val="nil"/>
            </w:tcBorders>
            <w:shd w:val="clear" w:color="auto" w:fill="auto"/>
            <w:noWrap/>
            <w:vAlign w:val="center"/>
            <w:hideMark/>
          </w:tcPr>
          <w:p w14:paraId="0606F61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11.209</w:t>
            </w:r>
          </w:p>
        </w:tc>
        <w:tc>
          <w:tcPr>
            <w:tcW w:w="900" w:type="dxa"/>
            <w:tcBorders>
              <w:top w:val="nil"/>
              <w:left w:val="nil"/>
              <w:bottom w:val="nil"/>
              <w:right w:val="nil"/>
            </w:tcBorders>
            <w:shd w:val="clear" w:color="auto" w:fill="auto"/>
            <w:noWrap/>
            <w:vAlign w:val="center"/>
            <w:hideMark/>
          </w:tcPr>
          <w:p w14:paraId="541B1C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10.900</w:t>
            </w:r>
          </w:p>
        </w:tc>
        <w:tc>
          <w:tcPr>
            <w:tcW w:w="900" w:type="dxa"/>
            <w:tcBorders>
              <w:top w:val="nil"/>
              <w:left w:val="nil"/>
              <w:bottom w:val="nil"/>
              <w:right w:val="nil"/>
            </w:tcBorders>
            <w:shd w:val="clear" w:color="auto" w:fill="auto"/>
            <w:noWrap/>
            <w:vAlign w:val="center"/>
            <w:hideMark/>
          </w:tcPr>
          <w:p w14:paraId="2F13070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11.095</w:t>
            </w:r>
          </w:p>
        </w:tc>
        <w:tc>
          <w:tcPr>
            <w:tcW w:w="900" w:type="dxa"/>
            <w:tcBorders>
              <w:top w:val="nil"/>
              <w:left w:val="nil"/>
              <w:bottom w:val="nil"/>
              <w:right w:val="nil"/>
            </w:tcBorders>
            <w:shd w:val="clear" w:color="auto" w:fill="auto"/>
            <w:noWrap/>
            <w:vAlign w:val="center"/>
            <w:hideMark/>
          </w:tcPr>
          <w:p w14:paraId="0801D7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11.648</w:t>
            </w:r>
          </w:p>
        </w:tc>
        <w:tc>
          <w:tcPr>
            <w:tcW w:w="900" w:type="dxa"/>
            <w:tcBorders>
              <w:top w:val="nil"/>
              <w:left w:val="nil"/>
              <w:bottom w:val="nil"/>
              <w:right w:val="nil"/>
            </w:tcBorders>
            <w:shd w:val="clear" w:color="auto" w:fill="auto"/>
            <w:noWrap/>
            <w:vAlign w:val="center"/>
            <w:hideMark/>
          </w:tcPr>
          <w:p w14:paraId="49B29E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11.718</w:t>
            </w:r>
          </w:p>
        </w:tc>
        <w:tc>
          <w:tcPr>
            <w:tcW w:w="900" w:type="dxa"/>
            <w:tcBorders>
              <w:top w:val="nil"/>
              <w:left w:val="nil"/>
              <w:bottom w:val="nil"/>
              <w:right w:val="nil"/>
            </w:tcBorders>
            <w:shd w:val="clear" w:color="auto" w:fill="auto"/>
            <w:noWrap/>
            <w:vAlign w:val="center"/>
            <w:hideMark/>
          </w:tcPr>
          <w:p w14:paraId="64694B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11.953</w:t>
            </w:r>
          </w:p>
        </w:tc>
        <w:tc>
          <w:tcPr>
            <w:tcW w:w="900" w:type="dxa"/>
            <w:tcBorders>
              <w:top w:val="nil"/>
              <w:left w:val="nil"/>
              <w:bottom w:val="nil"/>
              <w:right w:val="nil"/>
            </w:tcBorders>
            <w:shd w:val="clear" w:color="auto" w:fill="auto"/>
            <w:noWrap/>
            <w:vAlign w:val="center"/>
            <w:hideMark/>
          </w:tcPr>
          <w:p w14:paraId="3691B6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12.030</w:t>
            </w:r>
          </w:p>
        </w:tc>
      </w:tr>
      <w:tr w:rsidR="00195668" w:rsidRPr="00BC0BF8" w14:paraId="5FD95F26" w14:textId="77777777" w:rsidTr="00FE5CD9">
        <w:trPr>
          <w:trHeight w:val="270"/>
        </w:trPr>
        <w:tc>
          <w:tcPr>
            <w:tcW w:w="1478" w:type="dxa"/>
            <w:tcBorders>
              <w:top w:val="nil"/>
              <w:left w:val="nil"/>
              <w:bottom w:val="nil"/>
              <w:right w:val="nil"/>
            </w:tcBorders>
            <w:shd w:val="clear" w:color="auto" w:fill="auto"/>
            <w:noWrap/>
            <w:vAlign w:val="center"/>
            <w:hideMark/>
          </w:tcPr>
          <w:p w14:paraId="78A1DB4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4670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7.997</w:t>
            </w:r>
          </w:p>
        </w:tc>
        <w:tc>
          <w:tcPr>
            <w:tcW w:w="900" w:type="dxa"/>
            <w:tcBorders>
              <w:top w:val="nil"/>
              <w:left w:val="nil"/>
              <w:bottom w:val="nil"/>
              <w:right w:val="nil"/>
            </w:tcBorders>
            <w:shd w:val="clear" w:color="auto" w:fill="auto"/>
            <w:noWrap/>
            <w:vAlign w:val="center"/>
            <w:hideMark/>
          </w:tcPr>
          <w:p w14:paraId="3071B9C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8.285</w:t>
            </w:r>
          </w:p>
        </w:tc>
        <w:tc>
          <w:tcPr>
            <w:tcW w:w="900" w:type="dxa"/>
            <w:tcBorders>
              <w:top w:val="nil"/>
              <w:left w:val="nil"/>
              <w:bottom w:val="nil"/>
              <w:right w:val="nil"/>
            </w:tcBorders>
            <w:shd w:val="clear" w:color="auto" w:fill="auto"/>
            <w:noWrap/>
            <w:vAlign w:val="center"/>
            <w:hideMark/>
          </w:tcPr>
          <w:p w14:paraId="15F13BA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8.494</w:t>
            </w:r>
          </w:p>
        </w:tc>
        <w:tc>
          <w:tcPr>
            <w:tcW w:w="900" w:type="dxa"/>
            <w:tcBorders>
              <w:top w:val="nil"/>
              <w:left w:val="nil"/>
              <w:bottom w:val="nil"/>
              <w:right w:val="nil"/>
            </w:tcBorders>
            <w:shd w:val="clear" w:color="auto" w:fill="auto"/>
            <w:noWrap/>
            <w:vAlign w:val="center"/>
            <w:hideMark/>
          </w:tcPr>
          <w:p w14:paraId="628A0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8.819</w:t>
            </w:r>
          </w:p>
        </w:tc>
        <w:tc>
          <w:tcPr>
            <w:tcW w:w="900" w:type="dxa"/>
            <w:tcBorders>
              <w:top w:val="nil"/>
              <w:left w:val="nil"/>
              <w:bottom w:val="nil"/>
              <w:right w:val="nil"/>
            </w:tcBorders>
            <w:shd w:val="clear" w:color="auto" w:fill="auto"/>
            <w:noWrap/>
            <w:vAlign w:val="center"/>
            <w:hideMark/>
          </w:tcPr>
          <w:p w14:paraId="64CD167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8.854</w:t>
            </w:r>
          </w:p>
        </w:tc>
        <w:tc>
          <w:tcPr>
            <w:tcW w:w="900" w:type="dxa"/>
            <w:tcBorders>
              <w:top w:val="nil"/>
              <w:left w:val="nil"/>
              <w:bottom w:val="nil"/>
              <w:right w:val="nil"/>
            </w:tcBorders>
            <w:shd w:val="clear" w:color="auto" w:fill="auto"/>
            <w:noWrap/>
            <w:vAlign w:val="center"/>
            <w:hideMark/>
          </w:tcPr>
          <w:p w14:paraId="2AE4A63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8.894</w:t>
            </w:r>
          </w:p>
        </w:tc>
        <w:tc>
          <w:tcPr>
            <w:tcW w:w="900" w:type="dxa"/>
            <w:tcBorders>
              <w:top w:val="nil"/>
              <w:left w:val="nil"/>
              <w:bottom w:val="nil"/>
              <w:right w:val="nil"/>
            </w:tcBorders>
            <w:shd w:val="clear" w:color="auto" w:fill="auto"/>
            <w:noWrap/>
            <w:vAlign w:val="center"/>
            <w:hideMark/>
          </w:tcPr>
          <w:p w14:paraId="20C90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8.985</w:t>
            </w:r>
          </w:p>
        </w:tc>
        <w:tc>
          <w:tcPr>
            <w:tcW w:w="900" w:type="dxa"/>
            <w:tcBorders>
              <w:top w:val="nil"/>
              <w:left w:val="nil"/>
              <w:bottom w:val="nil"/>
              <w:right w:val="nil"/>
            </w:tcBorders>
            <w:shd w:val="clear" w:color="auto" w:fill="auto"/>
            <w:noWrap/>
            <w:vAlign w:val="center"/>
            <w:hideMark/>
          </w:tcPr>
          <w:p w14:paraId="5C59107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8.848</w:t>
            </w:r>
          </w:p>
        </w:tc>
      </w:tr>
      <w:tr w:rsidR="00195668" w:rsidRPr="00BC0BF8" w14:paraId="35B4629B" w14:textId="77777777" w:rsidTr="00FE5CD9">
        <w:trPr>
          <w:trHeight w:val="270"/>
        </w:trPr>
        <w:tc>
          <w:tcPr>
            <w:tcW w:w="1478" w:type="dxa"/>
            <w:tcBorders>
              <w:top w:val="nil"/>
              <w:left w:val="nil"/>
              <w:bottom w:val="nil"/>
              <w:right w:val="nil"/>
            </w:tcBorders>
            <w:shd w:val="clear" w:color="auto" w:fill="auto"/>
            <w:noWrap/>
            <w:vAlign w:val="center"/>
            <w:hideMark/>
          </w:tcPr>
          <w:p w14:paraId="31241E4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51AB66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9.892</w:t>
            </w:r>
          </w:p>
        </w:tc>
        <w:tc>
          <w:tcPr>
            <w:tcW w:w="900" w:type="dxa"/>
            <w:tcBorders>
              <w:top w:val="nil"/>
              <w:left w:val="nil"/>
              <w:bottom w:val="nil"/>
              <w:right w:val="nil"/>
            </w:tcBorders>
            <w:shd w:val="clear" w:color="auto" w:fill="auto"/>
            <w:noWrap/>
            <w:vAlign w:val="center"/>
            <w:hideMark/>
          </w:tcPr>
          <w:p w14:paraId="378B50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9.866</w:t>
            </w:r>
          </w:p>
        </w:tc>
        <w:tc>
          <w:tcPr>
            <w:tcW w:w="900" w:type="dxa"/>
            <w:tcBorders>
              <w:top w:val="nil"/>
              <w:left w:val="nil"/>
              <w:bottom w:val="nil"/>
              <w:right w:val="nil"/>
            </w:tcBorders>
            <w:shd w:val="clear" w:color="auto" w:fill="auto"/>
            <w:noWrap/>
            <w:vAlign w:val="center"/>
            <w:hideMark/>
          </w:tcPr>
          <w:p w14:paraId="769EE73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10.024</w:t>
            </w:r>
          </w:p>
        </w:tc>
        <w:tc>
          <w:tcPr>
            <w:tcW w:w="900" w:type="dxa"/>
            <w:tcBorders>
              <w:top w:val="nil"/>
              <w:left w:val="nil"/>
              <w:bottom w:val="nil"/>
              <w:right w:val="nil"/>
            </w:tcBorders>
            <w:shd w:val="clear" w:color="auto" w:fill="auto"/>
            <w:noWrap/>
            <w:vAlign w:val="center"/>
            <w:hideMark/>
          </w:tcPr>
          <w:p w14:paraId="49187A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10.442</w:t>
            </w:r>
          </w:p>
        </w:tc>
        <w:tc>
          <w:tcPr>
            <w:tcW w:w="900" w:type="dxa"/>
            <w:tcBorders>
              <w:top w:val="nil"/>
              <w:left w:val="nil"/>
              <w:bottom w:val="nil"/>
              <w:right w:val="nil"/>
            </w:tcBorders>
            <w:shd w:val="clear" w:color="auto" w:fill="auto"/>
            <w:noWrap/>
            <w:vAlign w:val="center"/>
            <w:hideMark/>
          </w:tcPr>
          <w:p w14:paraId="4B214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10.089</w:t>
            </w:r>
          </w:p>
        </w:tc>
        <w:tc>
          <w:tcPr>
            <w:tcW w:w="900" w:type="dxa"/>
            <w:tcBorders>
              <w:top w:val="nil"/>
              <w:left w:val="nil"/>
              <w:bottom w:val="nil"/>
              <w:right w:val="nil"/>
            </w:tcBorders>
            <w:shd w:val="clear" w:color="auto" w:fill="auto"/>
            <w:noWrap/>
            <w:vAlign w:val="center"/>
            <w:hideMark/>
          </w:tcPr>
          <w:p w14:paraId="57E866A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9.886</w:t>
            </w:r>
          </w:p>
        </w:tc>
        <w:tc>
          <w:tcPr>
            <w:tcW w:w="900" w:type="dxa"/>
            <w:tcBorders>
              <w:top w:val="nil"/>
              <w:left w:val="nil"/>
              <w:bottom w:val="nil"/>
              <w:right w:val="nil"/>
            </w:tcBorders>
            <w:shd w:val="clear" w:color="auto" w:fill="auto"/>
            <w:noWrap/>
            <w:vAlign w:val="center"/>
            <w:hideMark/>
          </w:tcPr>
          <w:p w14:paraId="09B678E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10.515</w:t>
            </w:r>
          </w:p>
        </w:tc>
        <w:tc>
          <w:tcPr>
            <w:tcW w:w="900" w:type="dxa"/>
            <w:tcBorders>
              <w:top w:val="nil"/>
              <w:left w:val="nil"/>
              <w:bottom w:val="nil"/>
              <w:right w:val="nil"/>
            </w:tcBorders>
            <w:shd w:val="clear" w:color="auto" w:fill="auto"/>
            <w:noWrap/>
            <w:vAlign w:val="center"/>
            <w:hideMark/>
          </w:tcPr>
          <w:p w14:paraId="3847CD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10.771</w:t>
            </w:r>
          </w:p>
        </w:tc>
      </w:tr>
      <w:tr w:rsidR="00195668" w:rsidRPr="00BC0BF8" w14:paraId="34CC56B9" w14:textId="77777777" w:rsidTr="00FE5CD9">
        <w:trPr>
          <w:trHeight w:val="270"/>
        </w:trPr>
        <w:tc>
          <w:tcPr>
            <w:tcW w:w="1478" w:type="dxa"/>
            <w:tcBorders>
              <w:top w:val="nil"/>
              <w:left w:val="nil"/>
              <w:bottom w:val="nil"/>
              <w:right w:val="nil"/>
            </w:tcBorders>
            <w:shd w:val="clear" w:color="auto" w:fill="auto"/>
            <w:noWrap/>
            <w:vAlign w:val="center"/>
            <w:hideMark/>
          </w:tcPr>
          <w:p w14:paraId="643795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437A8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9.806</w:t>
            </w:r>
          </w:p>
        </w:tc>
        <w:tc>
          <w:tcPr>
            <w:tcW w:w="900" w:type="dxa"/>
            <w:tcBorders>
              <w:top w:val="nil"/>
              <w:left w:val="nil"/>
              <w:bottom w:val="nil"/>
              <w:right w:val="nil"/>
            </w:tcBorders>
            <w:shd w:val="clear" w:color="auto" w:fill="auto"/>
            <w:noWrap/>
            <w:vAlign w:val="center"/>
            <w:hideMark/>
          </w:tcPr>
          <w:p w14:paraId="4E13E83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8.813</w:t>
            </w:r>
          </w:p>
        </w:tc>
        <w:tc>
          <w:tcPr>
            <w:tcW w:w="900" w:type="dxa"/>
            <w:tcBorders>
              <w:top w:val="nil"/>
              <w:left w:val="nil"/>
              <w:bottom w:val="nil"/>
              <w:right w:val="nil"/>
            </w:tcBorders>
            <w:shd w:val="clear" w:color="auto" w:fill="auto"/>
            <w:noWrap/>
            <w:vAlign w:val="center"/>
            <w:hideMark/>
          </w:tcPr>
          <w:p w14:paraId="6CC180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9.024</w:t>
            </w:r>
          </w:p>
        </w:tc>
        <w:tc>
          <w:tcPr>
            <w:tcW w:w="900" w:type="dxa"/>
            <w:tcBorders>
              <w:top w:val="nil"/>
              <w:left w:val="nil"/>
              <w:bottom w:val="nil"/>
              <w:right w:val="nil"/>
            </w:tcBorders>
            <w:shd w:val="clear" w:color="auto" w:fill="auto"/>
            <w:noWrap/>
            <w:vAlign w:val="center"/>
            <w:hideMark/>
          </w:tcPr>
          <w:p w14:paraId="56695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9.075</w:t>
            </w:r>
          </w:p>
        </w:tc>
        <w:tc>
          <w:tcPr>
            <w:tcW w:w="900" w:type="dxa"/>
            <w:tcBorders>
              <w:top w:val="nil"/>
              <w:left w:val="nil"/>
              <w:bottom w:val="nil"/>
              <w:right w:val="nil"/>
            </w:tcBorders>
            <w:shd w:val="clear" w:color="auto" w:fill="auto"/>
            <w:noWrap/>
            <w:vAlign w:val="center"/>
            <w:hideMark/>
          </w:tcPr>
          <w:p w14:paraId="22CD259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9.100</w:t>
            </w:r>
          </w:p>
        </w:tc>
        <w:tc>
          <w:tcPr>
            <w:tcW w:w="900" w:type="dxa"/>
            <w:tcBorders>
              <w:top w:val="nil"/>
              <w:left w:val="nil"/>
              <w:bottom w:val="nil"/>
              <w:right w:val="nil"/>
            </w:tcBorders>
            <w:shd w:val="clear" w:color="auto" w:fill="auto"/>
            <w:noWrap/>
            <w:vAlign w:val="center"/>
            <w:hideMark/>
          </w:tcPr>
          <w:p w14:paraId="3327F7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9.692</w:t>
            </w:r>
          </w:p>
        </w:tc>
        <w:tc>
          <w:tcPr>
            <w:tcW w:w="900" w:type="dxa"/>
            <w:tcBorders>
              <w:top w:val="nil"/>
              <w:left w:val="nil"/>
              <w:bottom w:val="nil"/>
              <w:right w:val="nil"/>
            </w:tcBorders>
            <w:shd w:val="clear" w:color="auto" w:fill="auto"/>
            <w:noWrap/>
            <w:vAlign w:val="center"/>
            <w:hideMark/>
          </w:tcPr>
          <w:p w14:paraId="1F58A8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9.917</w:t>
            </w:r>
          </w:p>
        </w:tc>
        <w:tc>
          <w:tcPr>
            <w:tcW w:w="900" w:type="dxa"/>
            <w:tcBorders>
              <w:top w:val="nil"/>
              <w:left w:val="nil"/>
              <w:bottom w:val="nil"/>
              <w:right w:val="nil"/>
            </w:tcBorders>
            <w:shd w:val="clear" w:color="auto" w:fill="auto"/>
            <w:noWrap/>
            <w:vAlign w:val="center"/>
            <w:hideMark/>
          </w:tcPr>
          <w:p w14:paraId="27459E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9.953</w:t>
            </w:r>
          </w:p>
        </w:tc>
      </w:tr>
      <w:tr w:rsidR="00195668" w:rsidRPr="00BC0BF8" w14:paraId="7ACD9FE0" w14:textId="77777777" w:rsidTr="00FE5CD9">
        <w:trPr>
          <w:trHeight w:val="270"/>
        </w:trPr>
        <w:tc>
          <w:tcPr>
            <w:tcW w:w="1478" w:type="dxa"/>
            <w:tcBorders>
              <w:top w:val="nil"/>
              <w:left w:val="nil"/>
              <w:bottom w:val="nil"/>
              <w:right w:val="nil"/>
            </w:tcBorders>
            <w:shd w:val="clear" w:color="auto" w:fill="auto"/>
            <w:noWrap/>
            <w:vAlign w:val="center"/>
            <w:hideMark/>
          </w:tcPr>
          <w:p w14:paraId="1E27CB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lastRenderedPageBreak/>
              <w:t>ANN+STFSA</w:t>
            </w:r>
          </w:p>
        </w:tc>
        <w:tc>
          <w:tcPr>
            <w:tcW w:w="900" w:type="dxa"/>
            <w:tcBorders>
              <w:top w:val="nil"/>
              <w:left w:val="nil"/>
              <w:bottom w:val="nil"/>
              <w:right w:val="nil"/>
            </w:tcBorders>
            <w:shd w:val="clear" w:color="auto" w:fill="auto"/>
            <w:noWrap/>
            <w:vAlign w:val="center"/>
            <w:hideMark/>
          </w:tcPr>
          <w:p w14:paraId="77B3F4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9.025</w:t>
            </w:r>
          </w:p>
        </w:tc>
        <w:tc>
          <w:tcPr>
            <w:tcW w:w="900" w:type="dxa"/>
            <w:tcBorders>
              <w:top w:val="nil"/>
              <w:left w:val="nil"/>
              <w:bottom w:val="nil"/>
              <w:right w:val="nil"/>
            </w:tcBorders>
            <w:shd w:val="clear" w:color="auto" w:fill="auto"/>
            <w:noWrap/>
            <w:vAlign w:val="center"/>
            <w:hideMark/>
          </w:tcPr>
          <w:p w14:paraId="4DC0857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8.585</w:t>
            </w:r>
          </w:p>
        </w:tc>
        <w:tc>
          <w:tcPr>
            <w:tcW w:w="900" w:type="dxa"/>
            <w:tcBorders>
              <w:top w:val="nil"/>
              <w:left w:val="nil"/>
              <w:bottom w:val="nil"/>
              <w:right w:val="nil"/>
            </w:tcBorders>
            <w:shd w:val="clear" w:color="auto" w:fill="auto"/>
            <w:noWrap/>
            <w:vAlign w:val="center"/>
            <w:hideMark/>
          </w:tcPr>
          <w:p w14:paraId="6DCE31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8.511</w:t>
            </w:r>
          </w:p>
        </w:tc>
        <w:tc>
          <w:tcPr>
            <w:tcW w:w="900" w:type="dxa"/>
            <w:tcBorders>
              <w:top w:val="nil"/>
              <w:left w:val="nil"/>
              <w:bottom w:val="nil"/>
              <w:right w:val="nil"/>
            </w:tcBorders>
            <w:shd w:val="clear" w:color="auto" w:fill="auto"/>
            <w:noWrap/>
            <w:vAlign w:val="center"/>
            <w:hideMark/>
          </w:tcPr>
          <w:p w14:paraId="1A52B4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9.010</w:t>
            </w:r>
          </w:p>
        </w:tc>
        <w:tc>
          <w:tcPr>
            <w:tcW w:w="900" w:type="dxa"/>
            <w:tcBorders>
              <w:top w:val="nil"/>
              <w:left w:val="nil"/>
              <w:bottom w:val="nil"/>
              <w:right w:val="nil"/>
            </w:tcBorders>
            <w:shd w:val="clear" w:color="auto" w:fill="auto"/>
            <w:noWrap/>
            <w:vAlign w:val="center"/>
            <w:hideMark/>
          </w:tcPr>
          <w:p w14:paraId="71EFB3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8.953</w:t>
            </w:r>
          </w:p>
        </w:tc>
        <w:tc>
          <w:tcPr>
            <w:tcW w:w="900" w:type="dxa"/>
            <w:tcBorders>
              <w:top w:val="nil"/>
              <w:left w:val="nil"/>
              <w:bottom w:val="nil"/>
              <w:right w:val="nil"/>
            </w:tcBorders>
            <w:shd w:val="clear" w:color="auto" w:fill="auto"/>
            <w:noWrap/>
            <w:vAlign w:val="center"/>
            <w:hideMark/>
          </w:tcPr>
          <w:p w14:paraId="13B7E6D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c>
          <w:tcPr>
            <w:tcW w:w="900" w:type="dxa"/>
            <w:tcBorders>
              <w:top w:val="nil"/>
              <w:left w:val="nil"/>
              <w:bottom w:val="nil"/>
              <w:right w:val="nil"/>
            </w:tcBorders>
            <w:shd w:val="clear" w:color="auto" w:fill="auto"/>
            <w:noWrap/>
            <w:vAlign w:val="center"/>
            <w:hideMark/>
          </w:tcPr>
          <w:p w14:paraId="111F5E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7B6C0A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r>
      <w:tr w:rsidR="00195668" w:rsidRPr="00BC0BF8" w14:paraId="023A852B"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3D7B596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40207B3C" w14:textId="785F69E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7.931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92491F3" w14:textId="7F6F5DFE"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8.304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AFFF95C" w14:textId="6E75E29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7.991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90E0F58" w14:textId="3B839F4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6F8368" w14:textId="4382B645"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8.276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010D77D" w14:textId="08974D7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8.400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127C4C8" w14:textId="2F844E6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DB4F57C" w14:textId="01C0ED1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8.713</w:t>
            </w:r>
            <w:r w:rsidR="00FE5CD9" w:rsidRPr="00BC0BF8">
              <w:rPr>
                <w:rFonts w:eastAsia="宋体"/>
                <w:b/>
                <w:color w:val="000000"/>
                <w:sz w:val="22"/>
                <w:szCs w:val="22"/>
                <w:vertAlign w:val="superscript"/>
                <w:lang w:val="en-US" w:eastAsia="zh-CN"/>
              </w:rPr>
              <w:t>*</w:t>
            </w:r>
          </w:p>
        </w:tc>
      </w:tr>
    </w:tbl>
    <w:p w14:paraId="4BB6FEC0" w14:textId="09FD3870"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7EB016DB" w14:textId="22559237" w:rsidR="001C53EA" w:rsidRPr="00BC0BF8" w:rsidRDefault="00D92ABE" w:rsidP="00195668">
      <w:pPr>
        <w:pStyle w:val="Newparagraph"/>
        <w:ind w:firstLine="0"/>
        <w:rPr>
          <w:color w:val="FF0000"/>
          <w:lang w:eastAsia="zh-CN"/>
        </w:rPr>
      </w:pPr>
      <w:r w:rsidRPr="00BC0BF8">
        <w:rPr>
          <w:color w:val="FF0000"/>
          <w:lang w:eastAsia="zh-CN"/>
        </w:rPr>
        <w:t>Based on the above results, we find that the proposed algorithm still maintains the highest prediction accuracy in the multi-step prediction process.</w:t>
      </w:r>
      <w:r w:rsidRPr="00BC0BF8">
        <w:t xml:space="preserve"> </w:t>
      </w:r>
      <w:r w:rsidRPr="00BC0BF8">
        <w:rPr>
          <w:color w:val="FF0000"/>
          <w:lang w:eastAsia="zh-CN"/>
        </w:rPr>
        <w:t>Further, we take the observation point No. 95 as an example for the following analysis:</w:t>
      </w:r>
    </w:p>
    <w:p w14:paraId="13B9BE51" w14:textId="77777777" w:rsidR="00541C9B" w:rsidRDefault="00541C9B" w:rsidP="00541C9B">
      <w:pPr>
        <w:pStyle w:val="Figurecaption"/>
        <w:keepNext/>
      </w:pPr>
      <w:r>
        <w:object w:dxaOrig="24047" w:dyaOrig="9524" w14:anchorId="5CE92BF3">
          <v:shape id="_x0000_i1076" type="#_x0000_t75" style="width:414.4pt;height:163.25pt" o:ole="">
            <v:imagedata r:id="rId112" o:title=""/>
          </v:shape>
          <o:OLEObject Type="Embed" ProgID="Visio.Drawing.11" ShapeID="_x0000_i1076" DrawAspect="Content" ObjectID="_1610044578" r:id="rId113"/>
        </w:object>
      </w:r>
    </w:p>
    <w:p w14:paraId="62463D0E" w14:textId="38B44F67" w:rsidR="00223F4C" w:rsidRPr="00BC0BF8" w:rsidRDefault="00541C9B" w:rsidP="00541C9B">
      <w:pPr>
        <w:pStyle w:val="Figurecaption"/>
      </w:pPr>
      <w:r>
        <w:t xml:space="preserve">Figure </w:t>
      </w:r>
      <w:r>
        <w:fldChar w:fldCharType="begin"/>
      </w:r>
      <w:r>
        <w:instrText xml:space="preserve"> SEQ Figure \* ARABIC </w:instrText>
      </w:r>
      <w:r>
        <w:fldChar w:fldCharType="separate"/>
      </w:r>
      <w:r>
        <w:rPr>
          <w:noProof/>
        </w:rPr>
        <w:t>9</w:t>
      </w:r>
      <w:r>
        <w:fldChar w:fldCharType="end"/>
      </w:r>
      <w:r>
        <w:rPr>
          <w:rFonts w:hint="eastAsia"/>
          <w:lang w:eastAsia="zh-CN"/>
        </w:rPr>
        <w:t xml:space="preserve"> </w:t>
      </w:r>
      <w:r w:rsidRPr="00C84CBC">
        <w:rPr>
          <w:lang w:eastAsia="zh-CN"/>
        </w:rPr>
        <w:t>Results of different algorithm</w:t>
      </w:r>
      <w:ins w:id="155" w:author="Microsoft" w:date="2019-01-26T21:34:00Z">
        <w:r w:rsidR="004F0733">
          <w:rPr>
            <w:rFonts w:hint="eastAsia"/>
            <w:lang w:eastAsia="zh-CN"/>
          </w:rPr>
          <w:t>s</w:t>
        </w:r>
      </w:ins>
      <w:r w:rsidRPr="00C84CBC">
        <w:rPr>
          <w:lang w:eastAsia="zh-CN"/>
        </w:rPr>
        <w:t>: (a) MAPEs for different algorithms; (b) Training time of different algorithm</w:t>
      </w:r>
      <w:ins w:id="156" w:author="Microsoft" w:date="2019-01-26T21:34:00Z">
        <w:r w:rsidR="004F0733">
          <w:rPr>
            <w:rFonts w:hint="eastAsia"/>
            <w:lang w:eastAsia="zh-CN"/>
          </w:rPr>
          <w:t>s</w:t>
        </w:r>
      </w:ins>
      <w:r w:rsidRPr="00C84CBC">
        <w:rPr>
          <w:lang w:eastAsia="zh-CN"/>
        </w:rPr>
        <w:t>.</w:t>
      </w:r>
    </w:p>
    <w:p w14:paraId="13A0C28F" w14:textId="66B4F00B" w:rsidR="00401FB7" w:rsidRPr="00BC0BF8" w:rsidRDefault="0091266C" w:rsidP="00401FB7">
      <w:pPr>
        <w:pStyle w:val="Newparagraph"/>
        <w:rPr>
          <w:lang w:eastAsia="zh-CN"/>
        </w:rPr>
      </w:pPr>
      <w:r w:rsidRPr="00BC0BF8">
        <w:rPr>
          <w:lang w:eastAsia="zh-CN"/>
        </w:rPr>
        <w:t>S</w:t>
      </w:r>
      <w:r w:rsidR="00401FB7" w:rsidRPr="00BC0BF8">
        <w:t xml:space="preserve">ome key results can be observed </w:t>
      </w:r>
      <w:r w:rsidRPr="00BC0BF8">
        <w:rPr>
          <w:lang w:eastAsia="zh-CN"/>
        </w:rPr>
        <w:t xml:space="preserve">from Figure 9 (a) and Table </w:t>
      </w:r>
      <w:r w:rsidR="00541C9B">
        <w:rPr>
          <w:rFonts w:hint="eastAsia"/>
          <w:lang w:eastAsia="zh-CN"/>
        </w:rPr>
        <w:t>8</w:t>
      </w:r>
      <w:r w:rsidRPr="00BC0BF8">
        <w:rPr>
          <w:lang w:eastAsia="zh-CN"/>
        </w:rPr>
        <w:t>-</w:t>
      </w:r>
      <w:r w:rsidR="00541C9B">
        <w:rPr>
          <w:rFonts w:hint="eastAsia"/>
          <w:lang w:eastAsia="zh-CN"/>
        </w:rPr>
        <w:t>10</w:t>
      </w:r>
      <w:r w:rsidR="00401FB7" w:rsidRPr="00BC0BF8">
        <w:t xml:space="preserve">. Firstly, the prediction performance decreases as the forecasting time increases. For example, the MAPE of the ANN algorithm increases from </w:t>
      </w:r>
      <w:r w:rsidRPr="00BC0BF8">
        <w:rPr>
          <w:lang w:eastAsia="zh-CN"/>
        </w:rPr>
        <w:t>8.768</w:t>
      </w:r>
      <w:r w:rsidR="00401FB7" w:rsidRPr="00BC0BF8">
        <w:t xml:space="preserve">% to </w:t>
      </w:r>
      <w:r w:rsidRPr="00BC0BF8">
        <w:rPr>
          <w:lang w:eastAsia="zh-CN"/>
        </w:rPr>
        <w:t>10.442</w:t>
      </w:r>
      <w:r w:rsidR="00401FB7" w:rsidRPr="00BC0BF8">
        <w:t xml:space="preserve">% when the prediction time interval increases from 10 minutes to 20 minutes under the same network structure. A similar phenomenon also can be observed in the other models. Secondly, although the accuracy of all algorithms will decrease with longer forecasting times, the rate of error growth differs markedly between the models. </w:t>
      </w:r>
      <w:r w:rsidR="008341AA" w:rsidRPr="00BC0BF8">
        <w:rPr>
          <w:color w:val="FF0000"/>
          <w:lang w:eastAsia="zh-CN"/>
        </w:rPr>
        <w:t>W</w:t>
      </w:r>
      <w:r w:rsidR="008341AA" w:rsidRPr="00BC0BF8">
        <w:rPr>
          <w:color w:val="FF0000"/>
        </w:rPr>
        <w:t>hen the forecast interval is extended from 5 minutes to 20 minutes</w:t>
      </w:r>
      <w:r w:rsidR="003C6A70" w:rsidRPr="00BC0BF8">
        <w:rPr>
          <w:color w:val="FF0000"/>
          <w:lang w:eastAsia="zh-CN"/>
        </w:rPr>
        <w:t xml:space="preserve"> in NO.95</w:t>
      </w:r>
      <w:r w:rsidR="008341AA" w:rsidRPr="00BC0BF8">
        <w:rPr>
          <w:color w:val="FF0000"/>
        </w:rPr>
        <w:t xml:space="preserve">, the MAPE of </w:t>
      </w:r>
      <w:r w:rsidR="008341AA" w:rsidRPr="00BC0BF8">
        <w:rPr>
          <w:color w:val="FF0000"/>
          <w:lang w:eastAsia="zh-CN"/>
        </w:rPr>
        <w:t>ANN+STFSA and</w:t>
      </w:r>
      <w:r w:rsidR="008341AA" w:rsidRPr="00BC0BF8">
        <w:rPr>
          <w:color w:val="FF0000"/>
        </w:rPr>
        <w:t xml:space="preserve"> CNN+STFSA </w:t>
      </w:r>
      <w:r w:rsidR="00AC6B3D">
        <w:rPr>
          <w:rFonts w:hint="eastAsia"/>
          <w:color w:val="FF0000"/>
          <w:lang w:eastAsia="zh-CN"/>
        </w:rPr>
        <w:t xml:space="preserve">are </w:t>
      </w:r>
      <w:r w:rsidR="008341AA" w:rsidRPr="00BC0BF8">
        <w:rPr>
          <w:color w:val="FF0000"/>
        </w:rPr>
        <w:t xml:space="preserve">increased by </w:t>
      </w:r>
      <w:r w:rsidR="008341AA" w:rsidRPr="00BC0BF8">
        <w:rPr>
          <w:color w:val="FF0000"/>
          <w:lang w:eastAsia="zh-CN"/>
        </w:rPr>
        <w:t>1.189</w:t>
      </w:r>
      <w:r w:rsidR="008341AA" w:rsidRPr="00BC0BF8">
        <w:rPr>
          <w:color w:val="FF0000"/>
        </w:rPr>
        <w:t>%</w:t>
      </w:r>
      <w:r w:rsidR="008341AA" w:rsidRPr="00BC0BF8">
        <w:rPr>
          <w:color w:val="FF0000"/>
          <w:lang w:eastAsia="zh-CN"/>
        </w:rPr>
        <w:t xml:space="preserve"> and 0.804%</w:t>
      </w:r>
      <w:r w:rsidR="00AC6B3D">
        <w:rPr>
          <w:rFonts w:hint="eastAsia"/>
          <w:color w:val="FF0000"/>
          <w:lang w:eastAsia="zh-CN"/>
        </w:rPr>
        <w:t>.</w:t>
      </w:r>
      <w:r w:rsidR="008341AA" w:rsidRPr="00BC0BF8">
        <w:rPr>
          <w:color w:val="FF0000"/>
        </w:rPr>
        <w:t xml:space="preserve"> </w:t>
      </w:r>
      <w:r w:rsidR="00AC6B3D">
        <w:rPr>
          <w:rFonts w:hint="eastAsia"/>
          <w:color w:val="FF0000"/>
          <w:lang w:eastAsia="zh-CN"/>
        </w:rPr>
        <w:lastRenderedPageBreak/>
        <w:t>M</w:t>
      </w:r>
      <w:r w:rsidR="008341AA" w:rsidRPr="00BC0BF8">
        <w:rPr>
          <w:color w:val="FF0000"/>
        </w:rPr>
        <w:t xml:space="preserve">eanwhile, the MAPEs of </w:t>
      </w:r>
      <w:r w:rsidR="008341AA" w:rsidRPr="00BC0BF8">
        <w:rPr>
          <w:color w:val="FF0000"/>
          <w:lang w:eastAsia="zh-CN"/>
        </w:rPr>
        <w:t>ANN and</w:t>
      </w:r>
      <w:r w:rsidR="008341AA" w:rsidRPr="00BC0BF8">
        <w:rPr>
          <w:color w:val="FF0000"/>
        </w:rPr>
        <w:t xml:space="preserve"> CNN</w:t>
      </w:r>
      <w:r w:rsidR="008341AA" w:rsidRPr="00BC0BF8">
        <w:rPr>
          <w:color w:val="FF0000"/>
          <w:lang w:eastAsia="zh-CN"/>
        </w:rPr>
        <w:t xml:space="preserve"> </w:t>
      </w:r>
      <w:r w:rsidR="00AC6B3D">
        <w:rPr>
          <w:rFonts w:hint="eastAsia"/>
          <w:color w:val="FF0000"/>
          <w:lang w:eastAsia="zh-CN"/>
        </w:rPr>
        <w:t xml:space="preserve">are </w:t>
      </w:r>
      <w:r w:rsidR="008341AA" w:rsidRPr="00BC0BF8">
        <w:rPr>
          <w:color w:val="FF0000"/>
        </w:rPr>
        <w:t xml:space="preserve">increased </w:t>
      </w:r>
      <w:r w:rsidR="008341AA" w:rsidRPr="00BC0BF8">
        <w:rPr>
          <w:color w:val="FF0000"/>
          <w:lang w:eastAsia="zh-CN"/>
        </w:rPr>
        <w:t>1.762% and 0.904%</w:t>
      </w:r>
      <w:r w:rsidR="008341AA" w:rsidRPr="00BC0BF8">
        <w:rPr>
          <w:color w:val="FF0000"/>
        </w:rPr>
        <w:t>, respectively.</w:t>
      </w:r>
      <w:r w:rsidR="008341AA" w:rsidRPr="00BC0BF8">
        <w:rPr>
          <w:color w:val="FF0000"/>
          <w:lang w:eastAsia="zh-CN"/>
        </w:rPr>
        <w:t xml:space="preserve"> It can be seen that whether to use STFSA</w:t>
      </w:r>
      <w:r w:rsidR="00AC6B3D" w:rsidRPr="00AC6B3D">
        <w:rPr>
          <w:color w:val="FF0000"/>
          <w:lang w:eastAsia="zh-CN"/>
        </w:rPr>
        <w:t xml:space="preserve"> </w:t>
      </w:r>
      <w:r w:rsidR="00AC6B3D" w:rsidRPr="00BC0BF8">
        <w:rPr>
          <w:color w:val="FF0000"/>
          <w:lang w:eastAsia="zh-CN"/>
        </w:rPr>
        <w:t>or not</w:t>
      </w:r>
      <w:r w:rsidR="008341AA" w:rsidRPr="00BC0BF8">
        <w:rPr>
          <w:color w:val="FF0000"/>
          <w:lang w:eastAsia="zh-CN"/>
        </w:rPr>
        <w:t xml:space="preserve"> will have an impact on the growth rate of model errors. </w:t>
      </w:r>
      <w:r w:rsidR="003C6A70" w:rsidRPr="00BC0BF8">
        <w:rPr>
          <w:color w:val="FF0000"/>
          <w:lang w:eastAsia="zh-CN"/>
        </w:rPr>
        <w:t>Third, using STFSA for multi-step prediction problems can achieve more accuracy gains. The average STFSA gain for the 8 observation points was from 5 minutes of ANN 0.364%, CNN 0.418% to</w:t>
      </w:r>
      <w:r w:rsidR="00A94CBE" w:rsidRPr="00BC0BF8">
        <w:rPr>
          <w:color w:val="FF0000"/>
          <w:lang w:eastAsia="zh-CN"/>
        </w:rPr>
        <w:t xml:space="preserve"> 20 minutes of</w:t>
      </w:r>
      <w:r w:rsidR="003C6A70" w:rsidRPr="00BC0BF8">
        <w:rPr>
          <w:color w:val="FF0000"/>
          <w:lang w:eastAsia="zh-CN"/>
        </w:rPr>
        <w:t xml:space="preserve"> ANN 1.355% and CNN 1.179%</w:t>
      </w:r>
      <w:r w:rsidR="00A94CBE" w:rsidRPr="00BC0BF8">
        <w:rPr>
          <w:color w:val="FF0000"/>
          <w:lang w:eastAsia="zh-CN"/>
        </w:rPr>
        <w:t xml:space="preserve">, which shows </w:t>
      </w:r>
      <w:r w:rsidR="00F27474" w:rsidRPr="00BC0BF8">
        <w:rPr>
          <w:color w:val="FF0000"/>
          <w:lang w:eastAsia="zh-CN"/>
        </w:rPr>
        <w:t>the TFSA achieves a higher accuracy gain with the prediction time increases</w:t>
      </w:r>
      <w:r w:rsidR="003C6A70" w:rsidRPr="00BC0BF8">
        <w:rPr>
          <w:color w:val="FF0000"/>
          <w:lang w:eastAsia="zh-CN"/>
        </w:rPr>
        <w:t>.</w:t>
      </w:r>
    </w:p>
    <w:p w14:paraId="3914C9A6" w14:textId="4C94EE9A" w:rsidR="00FB4C6D" w:rsidRPr="00BC0BF8" w:rsidRDefault="00363C5D" w:rsidP="003C6A70">
      <w:pPr>
        <w:pStyle w:val="Newparagraph"/>
        <w:rPr>
          <w:color w:val="FF0000"/>
        </w:rPr>
      </w:pPr>
      <w:r w:rsidRPr="00BC0BF8">
        <w:rPr>
          <w:color w:val="FF0000"/>
          <w:lang w:eastAsia="zh-CN"/>
        </w:rPr>
        <w:t>Figure 9</w:t>
      </w:r>
      <w:r w:rsidR="00541C9B">
        <w:rPr>
          <w:rFonts w:hint="eastAsia"/>
          <w:color w:val="FF0000"/>
          <w:lang w:eastAsia="zh-CN"/>
        </w:rPr>
        <w:t xml:space="preserve"> </w:t>
      </w:r>
      <w:r w:rsidRPr="00BC0BF8">
        <w:rPr>
          <w:color w:val="FF0000"/>
          <w:lang w:eastAsia="zh-CN"/>
        </w:rPr>
        <w:t>(b) shows the training time of different models for different forecasting time.</w:t>
      </w:r>
      <w:r w:rsidR="003C6A70" w:rsidRPr="00BC0BF8">
        <w:rPr>
          <w:color w:val="FF0000"/>
          <w:lang w:eastAsia="zh-CN"/>
        </w:rPr>
        <w:t xml:space="preserve"> </w:t>
      </w:r>
      <w:r w:rsidRPr="00BC0BF8">
        <w:rPr>
          <w:color w:val="FF0000"/>
          <w:lang w:eastAsia="zh-CN"/>
        </w:rPr>
        <w:t>Since there is no parameter estimation process, which makes the KNN model the shortest training time. The neural network scale in this paper is small and assisted by the GPU's matrix computing power, mak</w:t>
      </w:r>
      <w:r w:rsidR="00AC6B3D">
        <w:rPr>
          <w:color w:val="FF0000"/>
          <w:lang w:eastAsia="zh-CN"/>
        </w:rPr>
        <w:t>ing ANN and CNN more efficient</w:t>
      </w:r>
      <w:r w:rsidRPr="00BC0BF8">
        <w:rPr>
          <w:color w:val="FF0000"/>
          <w:lang w:eastAsia="zh-CN"/>
        </w:rPr>
        <w:t xml:space="preserve"> than SARIMA and SVR. </w:t>
      </w:r>
      <w:r w:rsidR="00920369" w:rsidRPr="00BC0BF8">
        <w:rPr>
          <w:color w:val="FF0000"/>
          <w:lang w:eastAsia="zh-CN"/>
        </w:rPr>
        <w:t>Besides, the input of multidimensional data increases the computational burden of the SVR and reduces its efficiency. For SARIMA model, it</w:t>
      </w:r>
      <w:r w:rsidR="00920369" w:rsidRPr="00BC0BF8">
        <w:t xml:space="preserve"> </w:t>
      </w:r>
      <w:r w:rsidR="00920369" w:rsidRPr="00BC0BF8">
        <w:rPr>
          <w:color w:val="FF0000"/>
          <w:lang w:eastAsia="zh-CN"/>
        </w:rPr>
        <w:t>takes about 4 minutes to fit the parameters of the model.</w:t>
      </w:r>
      <w:r w:rsidR="005079C2" w:rsidRPr="00BC0BF8">
        <w:rPr>
          <w:color w:val="FF0000"/>
          <w:lang w:eastAsia="zh-CN"/>
        </w:rPr>
        <w:t xml:space="preserve"> For models using STFSA, it usually takes more than ten times of the training time of the non-STFSA model to get an optimized model, which is a trade-offs between prediction accuracy and training efficiency.</w:t>
      </w:r>
      <w:r w:rsidR="005079C2" w:rsidRPr="00BC0BF8">
        <w:t xml:space="preserve"> </w:t>
      </w:r>
      <w:r w:rsidR="005079C2" w:rsidRPr="00BC0BF8">
        <w:rPr>
          <w:color w:val="FF0000"/>
          <w:lang w:eastAsia="zh-CN"/>
        </w:rPr>
        <w:t>Compared to other models, the training time of STFSA+CNN is also within an acceptable range.</w:t>
      </w:r>
      <w:r w:rsidR="005079C2" w:rsidRPr="00BC0BF8">
        <w:t xml:space="preserve"> </w:t>
      </w:r>
      <w:r w:rsidR="005079C2" w:rsidRPr="00BC0BF8">
        <w:rPr>
          <w:color w:val="FF0000"/>
          <w:lang w:eastAsia="zh-CN"/>
        </w:rPr>
        <w:t>In addition to the SARIMA algorithm, the online prediction time of other models is within 1 second, which is suitable for real-time prediction. SARIMA often needs a rolling fit in order to obtain accurate prediction results, and the fitting time is too long to be suitable for online prediction.</w:t>
      </w:r>
    </w:p>
    <w:p w14:paraId="2A5F4924" w14:textId="2E961CB8" w:rsidR="00B52253" w:rsidRPr="00BC0BF8" w:rsidRDefault="00B52253" w:rsidP="00B52253">
      <w:pPr>
        <w:pStyle w:val="Newparagraph"/>
        <w:rPr>
          <w:color w:val="FF0000"/>
          <w:lang w:eastAsia="zh-CN"/>
        </w:rPr>
      </w:pPr>
      <w:r w:rsidRPr="00BC0BF8">
        <w:rPr>
          <w:color w:val="FF0000"/>
          <w:lang w:eastAsia="zh-CN"/>
        </w:rPr>
        <w:lastRenderedPageBreak/>
        <w:t xml:space="preserve">Our </w:t>
      </w:r>
      <w:r w:rsidR="005079C2" w:rsidRPr="00BC0BF8">
        <w:rPr>
          <w:color w:val="FF0000"/>
          <w:lang w:eastAsia="zh-CN"/>
        </w:rPr>
        <w:t>above</w:t>
      </w:r>
      <w:r w:rsidRPr="00BC0BF8">
        <w:rPr>
          <w:color w:val="FF0000"/>
          <w:lang w:eastAsia="zh-CN"/>
        </w:rPr>
        <w:t xml:space="preserve"> analysis dose not answer the question of how much statistical confidence we have in saying our proposed method is “</w:t>
      </w:r>
      <w:r w:rsidR="00B14C8B" w:rsidRPr="00BC0BF8">
        <w:rPr>
          <w:color w:val="FF0000"/>
          <w:lang w:eastAsia="zh-CN"/>
        </w:rPr>
        <w:t>more accurate</w:t>
      </w:r>
      <w:r w:rsidRPr="00BC0BF8">
        <w:rPr>
          <w:color w:val="FF0000"/>
          <w:lang w:eastAsia="zh-CN"/>
        </w:rPr>
        <w:t>” than other methods. So we perform a two-tailed binomial test</w:t>
      </w:r>
      <w:r w:rsidR="00282C28" w:rsidRPr="00BC0BF8">
        <w:rPr>
          <w:color w:val="FF0000"/>
          <w:lang w:eastAsia="zh-CN"/>
        </w:rPr>
        <w:t xml:space="preserve"> (</w:t>
      </w:r>
      <w:proofErr w:type="spellStart"/>
      <w:r w:rsidR="00282C28" w:rsidRPr="00BC0BF8">
        <w:rPr>
          <w:color w:val="FF0000"/>
          <w:lang w:eastAsia="zh-CN"/>
        </w:rPr>
        <w:t>Derrac</w:t>
      </w:r>
      <w:proofErr w:type="spellEnd"/>
      <w:r w:rsidR="00282C28" w:rsidRPr="00BC0BF8">
        <w:rPr>
          <w:color w:val="FF0000"/>
          <w:lang w:eastAsia="zh-CN"/>
        </w:rPr>
        <w:t xml:space="preserve"> et al. 2011)</w:t>
      </w:r>
      <w:r w:rsidRPr="00BC0BF8">
        <w:rPr>
          <w:color w:val="FF0000"/>
          <w:lang w:eastAsia="zh-CN"/>
        </w:rPr>
        <w:t xml:space="preserve"> pairwise comparison between the proposed algorithm and other algorithms</w:t>
      </w:r>
      <w:r w:rsidR="00B14C8B" w:rsidRPr="00BC0BF8">
        <w:rPr>
          <w:color w:val="FF0000"/>
          <w:lang w:eastAsia="zh-CN"/>
        </w:rPr>
        <w:t xml:space="preserve"> on the basis of MAPE</w:t>
      </w:r>
      <w:r w:rsidRPr="00BC0BF8">
        <w:rPr>
          <w:color w:val="FF0000"/>
          <w:lang w:eastAsia="zh-CN"/>
        </w:rPr>
        <w:t>. A</w:t>
      </w:r>
      <w:bookmarkStart w:id="157" w:name="_GoBack"/>
      <w:bookmarkEnd w:id="157"/>
      <w:del w:id="158" w:author="Microsoft" w:date="2019-01-26T21:47:00Z">
        <w:r w:rsidR="00B14C8B" w:rsidRPr="00BC0BF8" w:rsidDel="000724BB">
          <w:rPr>
            <w:color w:val="FF0000"/>
            <w:lang w:eastAsia="zh-CN"/>
          </w:rPr>
          <w:delText>n</w:delText>
        </w:r>
      </w:del>
      <w:r w:rsidRPr="00BC0BF8">
        <w:rPr>
          <w:color w:val="FF0000"/>
          <w:lang w:eastAsia="zh-CN"/>
        </w:rPr>
        <w:t xml:space="preserve"> </w:t>
      </w:r>
      <w:del w:id="159" w:author="Microsoft" w:date="2019-01-26T20:28:00Z">
        <w:r w:rsidRPr="008743FD" w:rsidDel="00760106">
          <w:rPr>
            <w:i/>
            <w:color w:val="FF0000"/>
            <w:lang w:eastAsia="zh-CN"/>
          </w:rPr>
          <w:delText>α</w:delText>
        </w:r>
        <w:r w:rsidRPr="008743FD" w:rsidDel="00760106">
          <w:rPr>
            <w:color w:val="FF0000"/>
            <w:lang w:eastAsia="zh-CN"/>
          </w:rPr>
          <w:delText>=</w:delText>
        </w:r>
      </w:del>
      <w:r w:rsidRPr="008743FD">
        <w:rPr>
          <w:color w:val="FF0000"/>
          <w:lang w:eastAsia="zh-CN"/>
        </w:rPr>
        <w:t>0.05</w:t>
      </w:r>
      <w:r w:rsidRPr="00BC0BF8">
        <w:rPr>
          <w:color w:val="FF0000"/>
          <w:lang w:eastAsia="zh-CN"/>
        </w:rPr>
        <w:t xml:space="preserve"> </w:t>
      </w:r>
      <w:r w:rsidR="00B14C8B" w:rsidRPr="00BC0BF8">
        <w:rPr>
          <w:color w:val="FF0000"/>
          <w:lang w:eastAsia="zh-CN"/>
        </w:rPr>
        <w:t xml:space="preserve">level of </w:t>
      </w:r>
      <w:r w:rsidRPr="00BC0BF8">
        <w:rPr>
          <w:color w:val="FF0000"/>
          <w:lang w:eastAsia="zh-CN"/>
        </w:rPr>
        <w:t>significance was used for hypothesis testing</w:t>
      </w:r>
      <w:r w:rsidR="00B14C8B" w:rsidRPr="00BC0BF8">
        <w:rPr>
          <w:color w:val="FF0000"/>
          <w:lang w:eastAsia="zh-CN"/>
        </w:rPr>
        <w:t xml:space="preserve">, and the null hypothesis is that there is no difference in MAPE </w:t>
      </w:r>
      <w:r w:rsidR="00AC6B3D">
        <w:rPr>
          <w:rFonts w:hint="eastAsia"/>
          <w:color w:val="FF0000"/>
          <w:lang w:eastAsia="zh-CN"/>
        </w:rPr>
        <w:t>between two</w:t>
      </w:r>
      <w:r w:rsidR="00B14C8B" w:rsidRPr="00BC0BF8">
        <w:rPr>
          <w:color w:val="FF0000"/>
          <w:lang w:eastAsia="zh-CN"/>
        </w:rPr>
        <w:t xml:space="preserve"> algorithm</w:t>
      </w:r>
      <w:r w:rsidR="00AC6B3D">
        <w:rPr>
          <w:rFonts w:hint="eastAsia"/>
          <w:color w:val="FF0000"/>
          <w:lang w:eastAsia="zh-CN"/>
        </w:rPr>
        <w:t>s</w:t>
      </w:r>
      <w:r w:rsidRPr="00BC0BF8">
        <w:rPr>
          <w:color w:val="FF0000"/>
          <w:lang w:eastAsia="zh-CN"/>
        </w:rPr>
        <w:t xml:space="preserve">. The two-tailed binomial test was carried out by the statistical software R. </w:t>
      </w:r>
      <w:r w:rsidR="008B3811" w:rsidRPr="00BC0BF8">
        <w:rPr>
          <w:color w:val="FF0000"/>
          <w:lang w:eastAsia="zh-CN"/>
        </w:rPr>
        <w:t xml:space="preserve">In our experimental framework, a Sign test was performed to compare </w:t>
      </w:r>
      <w:r w:rsidR="0087506C">
        <w:rPr>
          <w:rFonts w:hint="eastAsia"/>
          <w:color w:val="FF0000"/>
          <w:lang w:eastAsia="zh-CN"/>
        </w:rPr>
        <w:t xml:space="preserve">a total of 32 </w:t>
      </w:r>
      <w:r w:rsidR="008B3811" w:rsidRPr="00BC0BF8">
        <w:rPr>
          <w:color w:val="FF0000"/>
          <w:lang w:eastAsia="zh-CN"/>
        </w:rPr>
        <w:t>pair</w:t>
      </w:r>
      <w:r w:rsidR="0087506C">
        <w:rPr>
          <w:rFonts w:hint="eastAsia"/>
          <w:color w:val="FF0000"/>
          <w:lang w:eastAsia="zh-CN"/>
        </w:rPr>
        <w:t>s of</w:t>
      </w:r>
      <w:r w:rsidR="008B3811" w:rsidRPr="00BC0BF8">
        <w:rPr>
          <w:color w:val="FF0000"/>
          <w:lang w:eastAsia="zh-CN"/>
        </w:rPr>
        <w:t xml:space="preserve"> comparison</w:t>
      </w:r>
      <w:r w:rsidR="0087506C">
        <w:rPr>
          <w:rFonts w:hint="eastAsia"/>
          <w:color w:val="FF0000"/>
          <w:lang w:eastAsia="zh-CN"/>
        </w:rPr>
        <w:t>s</w:t>
      </w:r>
      <w:r w:rsidR="008B3811" w:rsidRPr="00BC0BF8">
        <w:rPr>
          <w:color w:val="FF0000"/>
          <w:lang w:eastAsia="zh-CN"/>
        </w:rPr>
        <w:t xml:space="preserve"> between the STFSA + CNN algorithm and other </w:t>
      </w:r>
      <w:r w:rsidR="0087506C">
        <w:rPr>
          <w:rFonts w:hint="eastAsia"/>
          <w:color w:val="FF0000"/>
          <w:lang w:eastAsia="zh-CN"/>
        </w:rPr>
        <w:t xml:space="preserve">baseline </w:t>
      </w:r>
      <w:r w:rsidR="008B3811" w:rsidRPr="00BC0BF8">
        <w:rPr>
          <w:color w:val="FF0000"/>
          <w:lang w:eastAsia="zh-CN"/>
        </w:rPr>
        <w:t xml:space="preserve">algorithms. </w:t>
      </w:r>
      <w:r w:rsidR="0096305E" w:rsidRPr="00BC0BF8">
        <w:rPr>
          <w:color w:val="FF0000"/>
          <w:lang w:eastAsia="zh-CN"/>
        </w:rPr>
        <w:t xml:space="preserve">All pairwise comparisons have a p-value of </w:t>
      </w:r>
      <w:r w:rsidR="006C39C3">
        <w:rPr>
          <w:rFonts w:hint="eastAsia"/>
          <w:color w:val="FF0000"/>
          <w:lang w:eastAsia="zh-CN"/>
        </w:rPr>
        <w:t>4.657e-10</w:t>
      </w:r>
      <w:r w:rsidR="0096305E" w:rsidRPr="00BC0BF8">
        <w:rPr>
          <w:color w:val="FF0000"/>
          <w:lang w:eastAsia="zh-CN"/>
        </w:rPr>
        <w:t>, much less than 0.05, which means we have at least 95% confidence in rejecting the null hypothesis.</w:t>
      </w:r>
      <w:r w:rsidR="008B3811" w:rsidRPr="00BC0BF8">
        <w:rPr>
          <w:color w:val="FF0000"/>
          <w:lang w:eastAsia="zh-CN"/>
        </w:rPr>
        <w:t xml:space="preserve"> </w:t>
      </w:r>
      <w:r w:rsidR="00B14C8B" w:rsidRPr="00BC0BF8">
        <w:rPr>
          <w:color w:val="FF0000"/>
          <w:lang w:eastAsia="zh-CN"/>
        </w:rPr>
        <w:t>The alternative hypothesis suggests that there is a clear distinction between MAPE and the pairwise comparison of other al</w:t>
      </w:r>
      <w:r w:rsidR="0096305E" w:rsidRPr="00BC0BF8">
        <w:rPr>
          <w:color w:val="FF0000"/>
          <w:lang w:eastAsia="zh-CN"/>
        </w:rPr>
        <w:t>gorithms and proposed algorithm</w:t>
      </w:r>
      <w:r w:rsidR="00B14C8B" w:rsidRPr="00BC0BF8">
        <w:rPr>
          <w:color w:val="FF0000"/>
          <w:lang w:eastAsia="zh-CN"/>
        </w:rPr>
        <w:t>.</w:t>
      </w:r>
      <w:r w:rsidR="009307DD" w:rsidRPr="00BC0BF8">
        <w:rPr>
          <w:color w:val="FF0000"/>
          <w:lang w:eastAsia="zh-CN"/>
        </w:rPr>
        <w:t xml:space="preserve"> Furthermore, we performed a Sign test between the ANN and CNN models with or without the STFSA algorithm, and null assumed that the STFSA had no effect on the prediction accuracy of the model. The results show that the </w:t>
      </w:r>
      <w:r w:rsidR="00DC5055">
        <w:rPr>
          <w:rFonts w:hint="eastAsia"/>
          <w:color w:val="FF0000"/>
          <w:lang w:eastAsia="zh-CN"/>
        </w:rPr>
        <w:t>p-</w:t>
      </w:r>
      <w:r w:rsidR="009307DD" w:rsidRPr="00BC0BF8">
        <w:rPr>
          <w:color w:val="FF0000"/>
          <w:lang w:eastAsia="zh-CN"/>
        </w:rPr>
        <w:t xml:space="preserve">value </w:t>
      </w:r>
      <w:r w:rsidR="006C39C3">
        <w:rPr>
          <w:rFonts w:hint="eastAsia"/>
          <w:color w:val="FF0000"/>
          <w:lang w:eastAsia="zh-CN"/>
        </w:rPr>
        <w:t>is</w:t>
      </w:r>
      <w:r w:rsidR="00F6783F">
        <w:rPr>
          <w:rFonts w:hint="eastAsia"/>
          <w:color w:val="FF0000"/>
          <w:lang w:eastAsia="zh-CN"/>
        </w:rPr>
        <w:t xml:space="preserve"> </w:t>
      </w:r>
      <w:r w:rsidR="006C39C3">
        <w:rPr>
          <w:rFonts w:hint="eastAsia"/>
          <w:color w:val="FF0000"/>
          <w:lang w:eastAsia="zh-CN"/>
        </w:rPr>
        <w:t>2.256e-16</w:t>
      </w:r>
      <w:r w:rsidR="009307DD" w:rsidRPr="00BC0BF8">
        <w:rPr>
          <w:color w:val="FF0000"/>
          <w:lang w:eastAsia="zh-CN"/>
        </w:rPr>
        <w:t>, so we have at least 95% confidence to reject the null hypothesis and say that STFSA has a gain on prediction accuracy.</w:t>
      </w:r>
    </w:p>
    <w:p w14:paraId="3E64E041" w14:textId="4CA14B48" w:rsidR="00A86B89" w:rsidRPr="00BC0BF8" w:rsidRDefault="00534B46" w:rsidP="00C42A7D">
      <w:pPr>
        <w:pStyle w:val="1"/>
        <w:rPr>
          <w:rFonts w:cs="Times New Roman"/>
          <w:lang w:eastAsia="zh-CN"/>
        </w:rPr>
      </w:pPr>
      <w:r w:rsidRPr="00BC0BF8">
        <w:rPr>
          <w:rFonts w:cs="Times New Roman"/>
          <w:lang w:eastAsia="zh-CN"/>
        </w:rPr>
        <w:t>4</w:t>
      </w:r>
      <w:r w:rsidR="00DC704D" w:rsidRPr="00BC0BF8">
        <w:rPr>
          <w:rFonts w:cs="Times New Roman"/>
          <w:lang w:eastAsia="zh-CN"/>
        </w:rPr>
        <w:t>. Discussion</w:t>
      </w:r>
    </w:p>
    <w:p w14:paraId="2256786C" w14:textId="77777777" w:rsidR="009307DD" w:rsidRPr="00BC0BF8" w:rsidRDefault="00E6716B" w:rsidP="009307DD">
      <w:pPr>
        <w:pStyle w:val="Paragraph"/>
      </w:pPr>
      <w:r w:rsidRPr="00BC0BF8">
        <w:rPr>
          <w:color w:val="FF0000"/>
          <w:lang w:eastAsia="zh-CN"/>
        </w:rPr>
        <w:t xml:space="preserve">In the previous </w:t>
      </w:r>
      <w:r w:rsidR="009307DD" w:rsidRPr="00BC0BF8">
        <w:rPr>
          <w:color w:val="FF0000"/>
          <w:lang w:eastAsia="zh-CN"/>
        </w:rPr>
        <w:t>s</w:t>
      </w:r>
      <w:r w:rsidRPr="00BC0BF8">
        <w:rPr>
          <w:color w:val="FF0000"/>
          <w:lang w:eastAsia="zh-CN"/>
        </w:rPr>
        <w:t xml:space="preserve">ection, after clarifying the problem definition and our prediction framework, we present a detailed implementation of the STFSA, introduce the </w:t>
      </w:r>
      <w:r w:rsidRPr="00BC0BF8">
        <w:rPr>
          <w:color w:val="FF0000"/>
          <w:lang w:eastAsia="zh-CN"/>
        </w:rPr>
        <w:lastRenderedPageBreak/>
        <w:t>proposed prediction algorithm, and compare it with other prediction models</w:t>
      </w:r>
      <w:r w:rsidR="009307DD" w:rsidRPr="00BC0BF8">
        <w:t xml:space="preserve">, allowing the following conclusions to be drawn: </w:t>
      </w:r>
    </w:p>
    <w:p w14:paraId="6A5699CE" w14:textId="77777777" w:rsidR="009307DD" w:rsidRPr="00BC0BF8" w:rsidRDefault="009307DD" w:rsidP="009307DD">
      <w:pPr>
        <w:pStyle w:val="Bulletedlist"/>
      </w:pPr>
      <w:r w:rsidRPr="00BC0BF8">
        <w:t>Comparisons of the CNN, ANN, CNN+STFSA, and ANN+STFSA models verify that STFSA can improve predictive performance.</w:t>
      </w:r>
    </w:p>
    <w:p w14:paraId="2AC6DD3D" w14:textId="7DF3AF10" w:rsidR="003A5DB5" w:rsidRPr="00BC0BF8" w:rsidRDefault="009307DD" w:rsidP="003A5DB5">
      <w:pPr>
        <w:pStyle w:val="Bulletedlist"/>
        <w:rPr>
          <w:lang w:eastAsia="zh-CN"/>
        </w:rPr>
      </w:pPr>
      <w:r w:rsidRPr="00BC0BF8">
        <w:t xml:space="preserve">In the single-step and multi-step traffic flow prediction task, CNN+STFSA showed the lowest prediction error </w:t>
      </w:r>
      <w:r w:rsidR="003A5DB5" w:rsidRPr="00BC0BF8">
        <w:rPr>
          <w:color w:val="FF0000"/>
          <w:lang w:eastAsia="zh-CN"/>
        </w:rPr>
        <w:t xml:space="preserve">compared with six baseline models </w:t>
      </w:r>
      <w:r w:rsidRPr="00BC0BF8">
        <w:t xml:space="preserve">and the highest degree of fit to the actual data. </w:t>
      </w:r>
    </w:p>
    <w:p w14:paraId="6CBC1185" w14:textId="4E7D3F61" w:rsidR="003A5DB5" w:rsidRPr="00BC0BF8" w:rsidRDefault="003A5DB5" w:rsidP="003A5DB5">
      <w:pPr>
        <w:pStyle w:val="Bulletedlist"/>
        <w:rPr>
          <w:color w:val="FF0000"/>
        </w:rPr>
      </w:pPr>
      <w:r w:rsidRPr="00BC0BF8">
        <w:rPr>
          <w:color w:val="FF0000"/>
          <w:lang w:eastAsia="zh-CN"/>
        </w:rPr>
        <w:t>T</w:t>
      </w:r>
      <w:r w:rsidRPr="00BC0BF8">
        <w:rPr>
          <w:color w:val="FF0000"/>
        </w:rPr>
        <w:t xml:space="preserve">he </w:t>
      </w:r>
      <w:r w:rsidRPr="00BC0BF8">
        <w:rPr>
          <w:color w:val="FF0000"/>
          <w:lang w:eastAsia="zh-CN"/>
        </w:rPr>
        <w:t>S</w:t>
      </w:r>
      <w:r w:rsidRPr="00BC0BF8">
        <w:rPr>
          <w:color w:val="FF0000"/>
        </w:rPr>
        <w:t xml:space="preserve">TFSA </w:t>
      </w:r>
      <w:r w:rsidRPr="00BC0BF8">
        <w:rPr>
          <w:color w:val="FF0000"/>
          <w:lang w:eastAsia="zh-CN"/>
        </w:rPr>
        <w:t xml:space="preserve">models </w:t>
      </w:r>
      <w:r w:rsidRPr="00BC0BF8">
        <w:rPr>
          <w:color w:val="FF0000"/>
        </w:rPr>
        <w:t>achieve a higher accuracy gain with the prediction time increases.</w:t>
      </w:r>
    </w:p>
    <w:p w14:paraId="53950721" w14:textId="77777777" w:rsidR="006A02E9" w:rsidRPr="00BC0BF8" w:rsidRDefault="003A5DB5" w:rsidP="006A02E9">
      <w:pPr>
        <w:pStyle w:val="Newparagraph"/>
        <w:rPr>
          <w:lang w:eastAsia="zh-CN"/>
        </w:rPr>
      </w:pPr>
      <w:r w:rsidRPr="00BC0BF8">
        <w:rPr>
          <w:color w:val="FF0000"/>
          <w:lang w:eastAsia="zh-CN"/>
        </w:rPr>
        <w:t xml:space="preserve">We attribute the reason why the proposed </w:t>
      </w:r>
      <w:r w:rsidR="007009D8" w:rsidRPr="00BC0BF8">
        <w:rPr>
          <w:color w:val="FF0000"/>
          <w:lang w:eastAsia="zh-CN"/>
        </w:rPr>
        <w:t xml:space="preserve">CNN+STFSA </w:t>
      </w:r>
      <w:r w:rsidRPr="00BC0BF8">
        <w:rPr>
          <w:color w:val="FF0000"/>
          <w:lang w:eastAsia="zh-CN"/>
        </w:rPr>
        <w:t>algorithm can achieve high</w:t>
      </w:r>
      <w:r w:rsidR="007009D8" w:rsidRPr="00BC0BF8">
        <w:rPr>
          <w:color w:val="FF0000"/>
          <w:lang w:eastAsia="zh-CN"/>
        </w:rPr>
        <w:t xml:space="preserve">er </w:t>
      </w:r>
      <w:r w:rsidRPr="00BC0BF8">
        <w:rPr>
          <w:color w:val="FF0000"/>
          <w:lang w:eastAsia="zh-CN"/>
        </w:rPr>
        <w:t>precision predictio</w:t>
      </w:r>
      <w:r w:rsidR="007009D8" w:rsidRPr="00BC0BF8">
        <w:rPr>
          <w:color w:val="FF0000"/>
          <w:lang w:eastAsia="zh-CN"/>
        </w:rPr>
        <w:t xml:space="preserve">n than other algorithms can be summarized to the following two points: </w:t>
      </w:r>
      <w:r w:rsidR="0029688C" w:rsidRPr="00BC0BF8">
        <w:rPr>
          <w:color w:val="FF0000"/>
          <w:lang w:eastAsia="zh-CN"/>
        </w:rPr>
        <w:t xml:space="preserve">learning capabilities of CNN and </w:t>
      </w:r>
      <w:r w:rsidR="007009D8" w:rsidRPr="00BC0BF8">
        <w:rPr>
          <w:color w:val="FF0000"/>
          <w:lang w:eastAsia="zh-CN"/>
        </w:rPr>
        <w:t xml:space="preserve">input data optimization of STFSA. </w:t>
      </w:r>
      <w:r w:rsidR="0029688C" w:rsidRPr="00BC0BF8">
        <w:rPr>
          <w:color w:val="FF0000"/>
          <w:lang w:eastAsia="zh-CN"/>
        </w:rPr>
        <w:t xml:space="preserve">For the first point, the CNN is an effective deep learning algorithm that has been applied to the field of image recognition for a long time and achieved good results. Converting traffic flow data into a two-dimensional matrix containing </w:t>
      </w:r>
      <w:proofErr w:type="spellStart"/>
      <w:r w:rsidR="0029688C" w:rsidRPr="00BC0BF8">
        <w:rPr>
          <w:color w:val="FF0000"/>
          <w:lang w:eastAsia="zh-CN"/>
        </w:rPr>
        <w:t>spatio</w:t>
      </w:r>
      <w:proofErr w:type="spellEnd"/>
      <w:r w:rsidR="0029688C" w:rsidRPr="00BC0BF8">
        <w:rPr>
          <w:color w:val="FF0000"/>
          <w:lang w:eastAsia="zh-CN"/>
        </w:rPr>
        <w:t xml:space="preserve">-temporal flow information is suitable for CNN processing. For the second problem, we find a trade-off between training efficiency and predictive accuracy, and propose STFSA. </w:t>
      </w:r>
    </w:p>
    <w:p w14:paraId="100E2F05" w14:textId="55170290" w:rsidR="00413FBE" w:rsidRPr="00BC0BF8" w:rsidRDefault="00413FBE" w:rsidP="006A02E9">
      <w:pPr>
        <w:pStyle w:val="Newparagraph"/>
        <w:rPr>
          <w:color w:val="FF0000"/>
          <w:lang w:eastAsia="zh-CN"/>
        </w:rPr>
      </w:pPr>
      <w:r w:rsidRPr="00BC0BF8">
        <w:rPr>
          <w:color w:val="FF0000"/>
          <w:lang w:eastAsia="zh-CN"/>
        </w:rPr>
        <w:t xml:space="preserve">The improvements in our understanding of </w:t>
      </w:r>
      <w:proofErr w:type="spellStart"/>
      <w:r w:rsidRPr="00BC0BF8">
        <w:rPr>
          <w:color w:val="FF0000"/>
          <w:lang w:eastAsia="zh-CN"/>
        </w:rPr>
        <w:t>spatio</w:t>
      </w:r>
      <w:proofErr w:type="spellEnd"/>
      <w:r w:rsidRPr="00BC0BF8">
        <w:rPr>
          <w:color w:val="FF0000"/>
          <w:lang w:eastAsia="zh-CN"/>
        </w:rPr>
        <w:t xml:space="preserve">-temporal data from </w:t>
      </w:r>
      <w:r w:rsidR="00623D73" w:rsidRPr="00BC0BF8">
        <w:rPr>
          <w:color w:val="FF0000"/>
          <w:lang w:eastAsia="zh-CN"/>
        </w:rPr>
        <w:t>STFSA</w:t>
      </w:r>
      <w:r w:rsidRPr="00BC0BF8">
        <w:rPr>
          <w:color w:val="FF0000"/>
          <w:lang w:eastAsia="zh-CN"/>
        </w:rPr>
        <w:t xml:space="preserve"> are three folds. First, w</w:t>
      </w:r>
      <w:r w:rsidR="0029688C" w:rsidRPr="00BC0BF8">
        <w:rPr>
          <w:color w:val="FF0000"/>
          <w:lang w:eastAsia="zh-CN"/>
        </w:rPr>
        <w:t xml:space="preserve">e empirically observed from </w:t>
      </w:r>
      <w:r w:rsidR="00AC6B3D">
        <w:rPr>
          <w:rFonts w:hint="eastAsia"/>
          <w:color w:val="FF0000"/>
          <w:lang w:eastAsia="zh-CN"/>
        </w:rPr>
        <w:t xml:space="preserve">the </w:t>
      </w:r>
      <w:r w:rsidR="00AC6B3D">
        <w:rPr>
          <w:color w:val="FF0000"/>
          <w:lang w:eastAsia="zh-CN"/>
        </w:rPr>
        <w:t>experiment</w:t>
      </w:r>
      <w:r w:rsidR="00AC6B3D">
        <w:rPr>
          <w:rFonts w:hint="eastAsia"/>
          <w:color w:val="FF0000"/>
          <w:lang w:eastAsia="zh-CN"/>
        </w:rPr>
        <w:t xml:space="preserve"> results</w:t>
      </w:r>
      <w:r w:rsidR="0029688C" w:rsidRPr="00BC0BF8">
        <w:rPr>
          <w:color w:val="FF0000"/>
          <w:lang w:eastAsia="zh-CN"/>
        </w:rPr>
        <w:t xml:space="preserve"> that for the short-term traffic flow prediction problem, the space length has a greater impact on </w:t>
      </w:r>
      <w:r w:rsidR="0029688C" w:rsidRPr="00BC0BF8">
        <w:rPr>
          <w:color w:val="FF0000"/>
          <w:lang w:eastAsia="zh-CN"/>
        </w:rPr>
        <w:lastRenderedPageBreak/>
        <w:t>the prediction error than the length of time, especially the 5-minute traffic flow prediction problem</w:t>
      </w:r>
      <w:r w:rsidR="00623D73" w:rsidRPr="00BC0BF8">
        <w:rPr>
          <w:color w:val="FF0000"/>
          <w:lang w:eastAsia="zh-CN"/>
        </w:rPr>
        <w:t xml:space="preserve">. Besides, </w:t>
      </w:r>
      <w:r w:rsidR="006A02E9" w:rsidRPr="00BC0BF8">
        <w:rPr>
          <w:color w:val="FF0000"/>
          <w:lang w:eastAsia="zh-CN"/>
        </w:rPr>
        <w:t xml:space="preserve">regardless of whether the independent variable is the </w:t>
      </w:r>
      <w:ins w:id="160" w:author="Microsoft" w:date="2019-01-26T10:53:00Z">
        <w:r w:rsidR="00753D2E">
          <w:rPr>
            <w:rFonts w:hint="eastAsia"/>
            <w:color w:val="FF0000"/>
            <w:lang w:eastAsia="zh-CN"/>
          </w:rPr>
          <w:t xml:space="preserve">temporal </w:t>
        </w:r>
      </w:ins>
      <w:r w:rsidR="006A02E9" w:rsidRPr="00BC0BF8">
        <w:rPr>
          <w:color w:val="FF0000"/>
          <w:lang w:eastAsia="zh-CN"/>
        </w:rPr>
        <w:t>length</w:t>
      </w:r>
      <w:del w:id="161" w:author="Microsoft" w:date="2019-01-26T10:53:00Z">
        <w:r w:rsidR="006A02E9" w:rsidRPr="00BC0BF8" w:rsidDel="00753D2E">
          <w:rPr>
            <w:color w:val="FF0000"/>
            <w:lang w:eastAsia="zh-CN"/>
          </w:rPr>
          <w:delText xml:space="preserve"> of time</w:delText>
        </w:r>
      </w:del>
      <w:r w:rsidR="006A02E9" w:rsidRPr="00BC0BF8">
        <w:rPr>
          <w:color w:val="FF0000"/>
          <w:lang w:eastAsia="zh-CN"/>
        </w:rPr>
        <w:t xml:space="preserve"> or the </w:t>
      </w:r>
      <w:ins w:id="162" w:author="Microsoft" w:date="2019-01-26T10:53:00Z">
        <w:r w:rsidR="00753D2E">
          <w:rPr>
            <w:rFonts w:hint="eastAsia"/>
            <w:color w:val="FF0000"/>
            <w:lang w:eastAsia="zh-CN"/>
          </w:rPr>
          <w:t xml:space="preserve">spatial </w:t>
        </w:r>
      </w:ins>
      <w:r w:rsidR="006A02E9" w:rsidRPr="00BC0BF8">
        <w:rPr>
          <w:color w:val="FF0000"/>
          <w:lang w:eastAsia="zh-CN"/>
        </w:rPr>
        <w:t>length</w:t>
      </w:r>
      <w:del w:id="163" w:author="Microsoft" w:date="2019-01-26T10:53:00Z">
        <w:r w:rsidR="006A02E9" w:rsidRPr="00BC0BF8" w:rsidDel="00753D2E">
          <w:rPr>
            <w:color w:val="FF0000"/>
            <w:lang w:eastAsia="zh-CN"/>
          </w:rPr>
          <w:delText xml:space="preserve"> of the space</w:delText>
        </w:r>
      </w:del>
      <w:r w:rsidR="006A02E9" w:rsidRPr="00BC0BF8">
        <w:rPr>
          <w:color w:val="FF0000"/>
          <w:lang w:eastAsia="zh-CN"/>
        </w:rPr>
        <w:t>, the trend of the error curve is almost the same,</w:t>
      </w:r>
      <w:r w:rsidR="00623D73" w:rsidRPr="00BC0BF8">
        <w:rPr>
          <w:color w:val="FF0000"/>
          <w:lang w:eastAsia="zh-CN"/>
        </w:rPr>
        <w:t xml:space="preserve"> as shown in Figure 3</w:t>
      </w:r>
      <w:r w:rsidR="0029688C" w:rsidRPr="00BC0BF8">
        <w:rPr>
          <w:color w:val="FF0000"/>
          <w:lang w:eastAsia="zh-CN"/>
        </w:rPr>
        <w:t xml:space="preserve">. </w:t>
      </w:r>
      <w:r w:rsidRPr="00BC0BF8">
        <w:rPr>
          <w:color w:val="FF0000"/>
          <w:lang w:eastAsia="zh-CN"/>
        </w:rPr>
        <w:t>S</w:t>
      </w:r>
      <w:r w:rsidR="00623D73" w:rsidRPr="00BC0BF8">
        <w:rPr>
          <w:color w:val="FF0000"/>
          <w:lang w:eastAsia="zh-CN"/>
        </w:rPr>
        <w:t xml:space="preserve">econd, </w:t>
      </w:r>
      <w:r w:rsidR="006A02E9" w:rsidRPr="00BC0BF8">
        <w:rPr>
          <w:color w:val="FF0000"/>
          <w:lang w:eastAsia="zh-CN"/>
        </w:rPr>
        <w:t xml:space="preserve">finding an optimal input is intractable. There are too many combinations of input features, and most practical algorithms attempt to find a hypothesis distribution by approximating NP-hard optimization problems. STFSA does not guarantee the optimality of the model and considers its heuristics, biases, and trade-offs, which </w:t>
      </w:r>
      <w:r w:rsidR="00CB118D" w:rsidRPr="00BC0BF8">
        <w:rPr>
          <w:color w:val="FF0000"/>
          <w:lang w:eastAsia="zh-CN"/>
        </w:rPr>
        <w:t xml:space="preserve">explains why the algorithms using STFSA occasionally perform worse than the models that do not use STFSA in Table </w:t>
      </w:r>
      <w:r w:rsidR="00541C9B">
        <w:rPr>
          <w:rFonts w:hint="eastAsia"/>
          <w:color w:val="FF0000"/>
          <w:lang w:eastAsia="zh-CN"/>
        </w:rPr>
        <w:t>6</w:t>
      </w:r>
      <w:r w:rsidR="00CB118D" w:rsidRPr="00BC0BF8">
        <w:rPr>
          <w:color w:val="FF0000"/>
          <w:lang w:eastAsia="zh-CN"/>
        </w:rPr>
        <w:t xml:space="preserve"> and Table </w:t>
      </w:r>
      <w:r w:rsidR="00541C9B">
        <w:rPr>
          <w:rFonts w:hint="eastAsia"/>
          <w:color w:val="FF0000"/>
          <w:lang w:eastAsia="zh-CN"/>
        </w:rPr>
        <w:t>7</w:t>
      </w:r>
      <w:r w:rsidR="00CB118D" w:rsidRPr="00BC0BF8">
        <w:rPr>
          <w:color w:val="FF0000"/>
          <w:lang w:eastAsia="zh-CN"/>
        </w:rPr>
        <w:t>.</w:t>
      </w:r>
      <w:r w:rsidR="00CB118D" w:rsidRPr="00BC0BF8">
        <w:t xml:space="preserve"> </w:t>
      </w:r>
      <w:r w:rsidR="00CB118D" w:rsidRPr="00BC0BF8">
        <w:rPr>
          <w:color w:val="FF0000"/>
          <w:lang w:eastAsia="zh-CN"/>
        </w:rPr>
        <w:t xml:space="preserve">Overall, the proposed STFSA algorithm is valid, and a significant test </w:t>
      </w:r>
      <w:r w:rsidR="006C36D6" w:rsidRPr="00BC0BF8">
        <w:rPr>
          <w:color w:val="FF0000"/>
          <w:lang w:eastAsia="zh-CN"/>
        </w:rPr>
        <w:t xml:space="preserve">of STFSA </w:t>
      </w:r>
      <w:r w:rsidR="00CB118D" w:rsidRPr="00BC0BF8">
        <w:rPr>
          <w:color w:val="FF0000"/>
          <w:lang w:eastAsia="zh-CN"/>
        </w:rPr>
        <w:t xml:space="preserve">was performed in Section 3.4. Accidental failures can be further reduced by adjusting the stop parameter </w:t>
      </w:r>
      <w:r w:rsidR="00CB118D" w:rsidRPr="00BC0BF8">
        <w:rPr>
          <w:i/>
          <w:color w:val="FF0000"/>
          <w:lang w:eastAsia="zh-CN"/>
        </w:rPr>
        <w:t>P</w:t>
      </w:r>
      <w:r w:rsidR="00CB118D" w:rsidRPr="00BC0BF8">
        <w:rPr>
          <w:color w:val="FF0000"/>
          <w:lang w:eastAsia="zh-CN"/>
        </w:rPr>
        <w:t xml:space="preserve"> and the insensitive coefficient </w:t>
      </w:r>
      <w:r w:rsidR="00963B0C" w:rsidRPr="00BC0BF8">
        <w:rPr>
          <w:i/>
          <w:color w:val="FF0000"/>
          <w:lang w:eastAsia="zh-CN"/>
        </w:rPr>
        <w:t>δ</w:t>
      </w:r>
      <w:r w:rsidR="00CB118D" w:rsidRPr="00BC0BF8">
        <w:rPr>
          <w:color w:val="FF0000"/>
          <w:lang w:eastAsia="zh-CN"/>
        </w:rPr>
        <w:t>.</w:t>
      </w:r>
    </w:p>
    <w:p w14:paraId="61D9A2F3" w14:textId="668FE4FD" w:rsidR="00C43875" w:rsidRPr="00BC0BF8" w:rsidRDefault="00C2683A" w:rsidP="006C36D6">
      <w:pPr>
        <w:pStyle w:val="Newparagraph"/>
      </w:pPr>
      <w:r w:rsidRPr="00BC0BF8">
        <w:t>CNNs</w:t>
      </w:r>
      <w:r w:rsidR="00823BBC" w:rsidRPr="00BC0BF8">
        <w:t xml:space="preserve"> also have drawbacks. </w:t>
      </w:r>
      <w:r w:rsidRPr="00BC0BF8">
        <w:t>P</w:t>
      </w:r>
      <w:r w:rsidR="00823BBC" w:rsidRPr="00BC0BF8">
        <w:t xml:space="preserve">rediction accuracy is affected by </w:t>
      </w:r>
      <w:r w:rsidRPr="00BC0BF8">
        <w:t xml:space="preserve">parameter </w:t>
      </w:r>
      <w:r w:rsidR="00823BBC" w:rsidRPr="00BC0BF8">
        <w:t>selection, and there is no widely accepted parameter selection scheme. Tuning up parameters is also a complex process</w:t>
      </w:r>
      <w:r w:rsidR="004F6D11" w:rsidRPr="00BC0BF8">
        <w:t xml:space="preserve"> and input data need to be </w:t>
      </w:r>
      <w:r w:rsidRPr="00BC0BF8">
        <w:t xml:space="preserve">optimized differently for </w:t>
      </w:r>
      <w:r w:rsidR="004F6D11" w:rsidRPr="00BC0BF8">
        <w:t>different prediction tasks</w:t>
      </w:r>
      <w:r w:rsidR="00823BBC" w:rsidRPr="00BC0BF8">
        <w:t>.</w:t>
      </w:r>
      <w:r w:rsidR="000C6034" w:rsidRPr="00BC0BF8">
        <w:t xml:space="preserve"> </w:t>
      </w:r>
      <w:r w:rsidR="004511B2" w:rsidRPr="00BC0BF8">
        <w:t>W</w:t>
      </w:r>
      <w:r w:rsidR="00FC411B" w:rsidRPr="00BC0BF8">
        <w:t>e d</w:t>
      </w:r>
      <w:r w:rsidRPr="00BC0BF8">
        <w:t>id</w:t>
      </w:r>
      <w:r w:rsidR="00FC411B" w:rsidRPr="00BC0BF8">
        <w:t xml:space="preserve"> not </w:t>
      </w:r>
      <w:proofErr w:type="spellStart"/>
      <w:r w:rsidR="00FC411B" w:rsidRPr="00BC0BF8">
        <w:t>analyze</w:t>
      </w:r>
      <w:proofErr w:type="spellEnd"/>
      <w:r w:rsidR="00FC411B" w:rsidRPr="00BC0BF8">
        <w:t xml:space="preserve"> every factor that affects traffic flow but </w:t>
      </w:r>
      <w:r w:rsidRPr="00BC0BF8">
        <w:t xml:space="preserve">simplified them, as it is </w:t>
      </w:r>
      <w:r w:rsidR="004511B2" w:rsidRPr="00BC0BF8">
        <w:t>clearly unrealistic to consider all factors in the predictive model.</w:t>
      </w:r>
      <w:r w:rsidR="00AC6903" w:rsidRPr="00BC0BF8">
        <w:t xml:space="preserve"> </w:t>
      </w:r>
      <w:r w:rsidR="004511B2" w:rsidRPr="00BC0BF8">
        <w:t xml:space="preserve">In future studies, we will consider </w:t>
      </w:r>
      <w:r w:rsidRPr="00BC0BF8">
        <w:t xml:space="preserve">including more </w:t>
      </w:r>
      <w:r w:rsidR="004511B2" w:rsidRPr="00BC0BF8">
        <w:t>factors, such as weather and holiday</w:t>
      </w:r>
      <w:r w:rsidRPr="00BC0BF8">
        <w:t xml:space="preserve"> periods</w:t>
      </w:r>
      <w:r w:rsidR="004511B2" w:rsidRPr="00BC0BF8">
        <w:t>.</w:t>
      </w:r>
      <w:r w:rsidR="00AC6903" w:rsidRPr="00BC0BF8">
        <w:t xml:space="preserve"> This is a </w:t>
      </w:r>
      <w:r w:rsidRPr="00BC0BF8">
        <w:t xml:space="preserve">joint </w:t>
      </w:r>
      <w:r w:rsidR="00AC6903" w:rsidRPr="00BC0BF8">
        <w:t xml:space="preserve">process of </w:t>
      </w:r>
      <w:proofErr w:type="spellStart"/>
      <w:r w:rsidR="00AC6903" w:rsidRPr="00BC0BF8">
        <w:t>analy</w:t>
      </w:r>
      <w:r w:rsidRPr="00BC0BF8">
        <w:t>zing</w:t>
      </w:r>
      <w:proofErr w:type="spellEnd"/>
      <w:r w:rsidR="00AC6903" w:rsidRPr="00BC0BF8">
        <w:t xml:space="preserve"> traffic </w:t>
      </w:r>
      <w:r w:rsidRPr="00BC0BF8">
        <w:t xml:space="preserve">data </w:t>
      </w:r>
      <w:r w:rsidR="00AC6903" w:rsidRPr="00BC0BF8">
        <w:t xml:space="preserve">and </w:t>
      </w:r>
      <w:r w:rsidRPr="00BC0BF8">
        <w:t xml:space="preserve">solving </w:t>
      </w:r>
      <w:r w:rsidR="00AC6903" w:rsidRPr="00BC0BF8">
        <w:t>concrete prediction problems.</w:t>
      </w:r>
      <w:r w:rsidR="00432C41" w:rsidRPr="00BC0BF8">
        <w:t xml:space="preserve"> </w:t>
      </w:r>
      <w:r w:rsidR="00AC6903" w:rsidRPr="00BC0BF8">
        <w:t xml:space="preserve">In the process of traffic forecasting, the specific content of each part of the proposed framework can be </w:t>
      </w:r>
      <w:proofErr w:type="spellStart"/>
      <w:r w:rsidR="00AC6903" w:rsidRPr="00BC0BF8">
        <w:t>analyzed</w:t>
      </w:r>
      <w:proofErr w:type="spellEnd"/>
      <w:r w:rsidR="00AC6903" w:rsidRPr="00BC0BF8">
        <w:t xml:space="preserve"> and replaced separately. </w:t>
      </w:r>
    </w:p>
    <w:p w14:paraId="15628C52" w14:textId="34E33AD9" w:rsidR="00CB75B3" w:rsidRPr="00BC0BF8" w:rsidRDefault="00DF3B21" w:rsidP="006C36D6">
      <w:pPr>
        <w:pStyle w:val="Newparagraph"/>
      </w:pPr>
      <w:r w:rsidRPr="00BC0BF8">
        <w:lastRenderedPageBreak/>
        <w:t>The algorithm proposed in this study determine</w:t>
      </w:r>
      <w:r w:rsidR="00C2683A" w:rsidRPr="00BC0BF8">
        <w:t>s</w:t>
      </w:r>
      <w:r w:rsidRPr="00BC0BF8">
        <w:t xml:space="preserve"> the optimal input data </w:t>
      </w:r>
      <w:r w:rsidR="00C2683A" w:rsidRPr="00BC0BF8">
        <w:t>needed for</w:t>
      </w:r>
      <w:r w:rsidRPr="00BC0BF8">
        <w:t xml:space="preserve"> good performance </w:t>
      </w:r>
      <w:r w:rsidR="00C2683A" w:rsidRPr="00BC0BF8">
        <w:t>while</w:t>
      </w:r>
      <w:r w:rsidRPr="00BC0BF8">
        <w:t xml:space="preserve"> limit</w:t>
      </w:r>
      <w:r w:rsidR="00C2683A" w:rsidRPr="00BC0BF8">
        <w:t xml:space="preserve">ing the amount of </w:t>
      </w:r>
      <w:r w:rsidRPr="00BC0BF8">
        <w:t xml:space="preserve">input data. </w:t>
      </w:r>
      <w:r w:rsidR="00C2683A" w:rsidRPr="00BC0BF8">
        <w:t xml:space="preserve">By applying </w:t>
      </w:r>
      <w:r w:rsidR="009556C3" w:rsidRPr="00BC0BF8">
        <w:t xml:space="preserve">STFSA </w:t>
      </w:r>
      <w:r w:rsidR="00C2683A" w:rsidRPr="00BC0BF8">
        <w:t xml:space="preserve">to </w:t>
      </w:r>
      <w:r w:rsidR="009556C3" w:rsidRPr="00BC0BF8">
        <w:t xml:space="preserve">the network input data, the prediction accuracy can be improved. Moreover, the best input data </w:t>
      </w:r>
      <w:r w:rsidR="00B75452" w:rsidRPr="00BC0BF8">
        <w:t xml:space="preserve">produced </w:t>
      </w:r>
      <w:r w:rsidR="009556C3" w:rsidRPr="00BC0BF8">
        <w:t>by the STFSA differ</w:t>
      </w:r>
      <w:r w:rsidR="00B75452" w:rsidRPr="00BC0BF8">
        <w:t xml:space="preserve">ed according to the forecasting </w:t>
      </w:r>
      <w:r w:rsidR="009556C3" w:rsidRPr="00BC0BF8">
        <w:t xml:space="preserve">interval, which means that the </w:t>
      </w:r>
      <w:r w:rsidR="00B75452" w:rsidRPr="00BC0BF8">
        <w:t xml:space="preserve">temporal </w:t>
      </w:r>
      <w:r w:rsidR="009556C3" w:rsidRPr="00BC0BF8">
        <w:t>and spa</w:t>
      </w:r>
      <w:r w:rsidR="00B75452" w:rsidRPr="00BC0BF8">
        <w:t>tial</w:t>
      </w:r>
      <w:r w:rsidR="009556C3" w:rsidRPr="00BC0BF8">
        <w:t xml:space="preserve"> information </w:t>
      </w:r>
      <w:r w:rsidR="00B75452" w:rsidRPr="00BC0BF8">
        <w:t>required for</w:t>
      </w:r>
      <w:r w:rsidR="009556C3" w:rsidRPr="00BC0BF8">
        <w:t xml:space="preserve"> different </w:t>
      </w:r>
      <w:r w:rsidR="00B75452" w:rsidRPr="00BC0BF8">
        <w:t>forecasting intervals</w:t>
      </w:r>
      <w:r w:rsidR="009556C3" w:rsidRPr="00BC0BF8">
        <w:t xml:space="preserve"> is different. </w:t>
      </w:r>
      <w:r w:rsidR="00E04AD4" w:rsidRPr="00BC0BF8">
        <w:t xml:space="preserve">The specific impact of </w:t>
      </w:r>
      <w:proofErr w:type="spellStart"/>
      <w:r w:rsidR="00E04AD4" w:rsidRPr="00BC0BF8">
        <w:t>spati</w:t>
      </w:r>
      <w:r w:rsidR="00B75452" w:rsidRPr="00BC0BF8">
        <w:t>o</w:t>
      </w:r>
      <w:proofErr w:type="spellEnd"/>
      <w:r w:rsidR="00E04AD4" w:rsidRPr="00BC0BF8">
        <w:t xml:space="preserve">-temporal data on traffic prediction is beyond the scope of this article </w:t>
      </w:r>
      <w:r w:rsidR="00B75452" w:rsidRPr="00BC0BF8">
        <w:t>and remains</w:t>
      </w:r>
      <w:r w:rsidR="00E04AD4" w:rsidRPr="00BC0BF8">
        <w:t xml:space="preserve"> a question worth</w:t>
      </w:r>
      <w:r w:rsidR="00B75452" w:rsidRPr="00BC0BF8">
        <w:t>y of</w:t>
      </w:r>
      <w:r w:rsidR="00E04AD4" w:rsidRPr="00BC0BF8">
        <w:t xml:space="preserve"> study. </w:t>
      </w:r>
    </w:p>
    <w:p w14:paraId="437B15F7" w14:textId="1DDD4CE9" w:rsidR="00865628" w:rsidRPr="00BC0BF8" w:rsidRDefault="003D6CF1" w:rsidP="00C42A7D">
      <w:pPr>
        <w:pStyle w:val="Newparagraph"/>
        <w:rPr>
          <w:lang w:eastAsia="zh-CN"/>
        </w:rPr>
      </w:pPr>
      <w:r w:rsidRPr="00BC0BF8">
        <w:t xml:space="preserve">There is a widely accepted concept in the field of statistical machine learning </w:t>
      </w:r>
      <w:r w:rsidR="000D0782" w:rsidRPr="00BC0BF8">
        <w:t xml:space="preserve">whereby </w:t>
      </w:r>
      <w:r w:rsidRPr="00BC0BF8">
        <w:t xml:space="preserve">the data and features determine the upper bound of the network, and the model and optimization algorithm </w:t>
      </w:r>
      <w:r w:rsidR="000D0782" w:rsidRPr="00BC0BF8">
        <w:rPr>
          <w:noProof/>
        </w:rPr>
        <w:t>are</w:t>
      </w:r>
      <w:r w:rsidR="000D0782" w:rsidRPr="00BC0BF8">
        <w:t xml:space="preserve"> selected</w:t>
      </w:r>
      <w:r w:rsidRPr="00BC0BF8">
        <w:t xml:space="preserve"> to approach this theoretical boundary. </w:t>
      </w:r>
      <w:r w:rsidR="000D0782" w:rsidRPr="00BC0BF8">
        <w:t xml:space="preserve">Hence, data </w:t>
      </w:r>
      <w:r w:rsidR="009A5013" w:rsidRPr="00BC0BF8">
        <w:t xml:space="preserve">selection and </w:t>
      </w:r>
      <w:r w:rsidR="000D0782" w:rsidRPr="00BC0BF8">
        <w:t xml:space="preserve">its </w:t>
      </w:r>
      <w:r w:rsidR="009A5013" w:rsidRPr="00BC0BF8">
        <w:t xml:space="preserve">impact should be fully considered in the process of </w:t>
      </w:r>
      <w:r w:rsidR="000D0782" w:rsidRPr="00BC0BF8">
        <w:t>formulating a</w:t>
      </w:r>
      <w:r w:rsidR="009A5013" w:rsidRPr="00BC0BF8">
        <w:t xml:space="preserve"> predi</w:t>
      </w:r>
      <w:r w:rsidR="000D0782" w:rsidRPr="00BC0BF8">
        <w:t>ctive</w:t>
      </w:r>
      <w:r w:rsidR="009A5013" w:rsidRPr="00BC0BF8">
        <w:t xml:space="preserve"> model.</w:t>
      </w:r>
    </w:p>
    <w:p w14:paraId="36609917" w14:textId="385E8308" w:rsidR="00435DE7" w:rsidRPr="00BC0BF8" w:rsidRDefault="00534B46" w:rsidP="00C42A7D">
      <w:pPr>
        <w:pStyle w:val="1"/>
        <w:rPr>
          <w:rFonts w:cs="Times New Roman"/>
        </w:rPr>
      </w:pPr>
      <w:r w:rsidRPr="00BC0BF8">
        <w:rPr>
          <w:rFonts w:cs="Times New Roman"/>
          <w:lang w:eastAsia="zh-CN"/>
        </w:rPr>
        <w:t>5</w:t>
      </w:r>
      <w:r w:rsidR="00C10A83" w:rsidRPr="00BC0BF8">
        <w:rPr>
          <w:rFonts w:cs="Times New Roman"/>
        </w:rPr>
        <w:t>. Conclusion</w:t>
      </w:r>
    </w:p>
    <w:p w14:paraId="30E65546" w14:textId="63F7E2B8" w:rsidR="008B484A" w:rsidRPr="00BC0BF8" w:rsidRDefault="000D0782" w:rsidP="00C42A7D">
      <w:pPr>
        <w:pStyle w:val="Paragraph"/>
      </w:pPr>
      <w:r w:rsidRPr="00BC0BF8">
        <w:t>T</w:t>
      </w:r>
      <w:r w:rsidR="00C10A83" w:rsidRPr="00BC0BF8">
        <w:t xml:space="preserve">raffic flow has obvious </w:t>
      </w:r>
      <w:r w:rsidRPr="00BC0BF8">
        <w:t>temporal and spatial</w:t>
      </w:r>
      <w:r w:rsidR="00C10A83" w:rsidRPr="00BC0BF8">
        <w:t xml:space="preserve"> correlation</w:t>
      </w:r>
      <w:r w:rsidRPr="00BC0BF8">
        <w:t>s</w:t>
      </w:r>
      <w:r w:rsidR="00C10A83" w:rsidRPr="00BC0BF8">
        <w:t xml:space="preserve">. </w:t>
      </w:r>
      <w:r w:rsidR="009F4558" w:rsidRPr="00BC0BF8">
        <w:t xml:space="preserve">Based on this, this paper presents a traffic flow prediction framework </w:t>
      </w:r>
      <w:r w:rsidRPr="00BC0BF8">
        <w:t xml:space="preserve">that </w:t>
      </w:r>
      <w:r w:rsidR="009F4558" w:rsidRPr="00BC0BF8">
        <w:t>consider</w:t>
      </w:r>
      <w:r w:rsidRPr="00BC0BF8">
        <w:t>s</w:t>
      </w:r>
      <w:r w:rsidR="009F4558" w:rsidRPr="00BC0BF8">
        <w:t xml:space="preserve"> the spatial and temporal characteristics of traffic flow. In the proposed framework, we divide</w:t>
      </w:r>
      <w:r w:rsidRPr="00BC0BF8">
        <w:t>d</w:t>
      </w:r>
      <w:r w:rsidR="009F4558" w:rsidRPr="00BC0BF8">
        <w:t xml:space="preserve"> the traffic flow forecast</w:t>
      </w:r>
      <w:r w:rsidRPr="00BC0BF8">
        <w:t>ing method</w:t>
      </w:r>
      <w:r w:rsidR="009F4558" w:rsidRPr="00BC0BF8">
        <w:t xml:space="preserve"> into </w:t>
      </w:r>
      <w:r w:rsidR="006C36D6" w:rsidRPr="00BC0BF8">
        <w:rPr>
          <w:lang w:eastAsia="zh-CN"/>
        </w:rPr>
        <w:t>two</w:t>
      </w:r>
      <w:r w:rsidR="009F4558" w:rsidRPr="00BC0BF8">
        <w:t xml:space="preserve"> </w:t>
      </w:r>
      <w:r w:rsidRPr="00BC0BF8">
        <w:t>stages</w:t>
      </w:r>
      <w:r w:rsidR="009F4558" w:rsidRPr="00BC0BF8">
        <w:t>: data pre</w:t>
      </w:r>
      <w:r w:rsidR="006C36D6" w:rsidRPr="00BC0BF8">
        <w:rPr>
          <w:lang w:eastAsia="zh-CN"/>
        </w:rPr>
        <w:t>-</w:t>
      </w:r>
      <w:r w:rsidR="009F4558" w:rsidRPr="00BC0BF8">
        <w:t>processing and predicti</w:t>
      </w:r>
      <w:r w:rsidRPr="00BC0BF8">
        <w:t>ve</w:t>
      </w:r>
      <w:r w:rsidR="009F4558" w:rsidRPr="00BC0BF8">
        <w:t xml:space="preserve"> model. </w:t>
      </w:r>
    </w:p>
    <w:p w14:paraId="3152781A" w14:textId="1ED2E11C" w:rsidR="008B484A" w:rsidRPr="00BC0BF8" w:rsidRDefault="00754863" w:rsidP="006C36D6">
      <w:pPr>
        <w:pStyle w:val="Newparagraph"/>
      </w:pPr>
      <w:r w:rsidRPr="00BC0BF8">
        <w:t xml:space="preserve">In the data </w:t>
      </w:r>
      <w:r w:rsidR="000D0782" w:rsidRPr="00BC0BF8">
        <w:t>pre</w:t>
      </w:r>
      <w:r w:rsidR="001B283D" w:rsidRPr="00BC0BF8">
        <w:rPr>
          <w:lang w:eastAsia="zh-CN"/>
        </w:rPr>
        <w:t>-</w:t>
      </w:r>
      <w:r w:rsidR="000D0782" w:rsidRPr="00BC0BF8">
        <w:t>p</w:t>
      </w:r>
      <w:r w:rsidRPr="00BC0BF8">
        <w:t xml:space="preserve">rocessing </w:t>
      </w:r>
      <w:r w:rsidR="000D0782" w:rsidRPr="00BC0BF8">
        <w:t>stage</w:t>
      </w:r>
      <w:r w:rsidRPr="00BC0BF8">
        <w:t>, we transform</w:t>
      </w:r>
      <w:r w:rsidR="000D0782" w:rsidRPr="00BC0BF8">
        <w:t>ed</w:t>
      </w:r>
      <w:r w:rsidRPr="00BC0BF8">
        <w:t xml:space="preserve"> traffic flow data into a matrix form contain</w:t>
      </w:r>
      <w:r w:rsidR="000D0782" w:rsidRPr="00BC0BF8">
        <w:t>ing</w:t>
      </w:r>
      <w:r w:rsidRPr="00BC0BF8">
        <w:t xml:space="preserve"> the </w:t>
      </w:r>
      <w:proofErr w:type="spellStart"/>
      <w:r w:rsidR="000D0782" w:rsidRPr="00BC0BF8">
        <w:t>spatio</w:t>
      </w:r>
      <w:proofErr w:type="spellEnd"/>
      <w:r w:rsidR="000D0782" w:rsidRPr="00BC0BF8">
        <w:t>-temporal</w:t>
      </w:r>
      <w:r w:rsidRPr="00BC0BF8">
        <w:t xml:space="preserve"> characteristics</w:t>
      </w:r>
      <w:r w:rsidR="000D0782" w:rsidRPr="00BC0BF8">
        <w:t xml:space="preserve"> of the traffic</w:t>
      </w:r>
      <w:r w:rsidR="006C36D6" w:rsidRPr="00BC0BF8">
        <w:rPr>
          <w:lang w:eastAsia="zh-CN"/>
        </w:rPr>
        <w:t xml:space="preserve"> and </w:t>
      </w:r>
      <w:r w:rsidR="000D0782" w:rsidRPr="00BC0BF8">
        <w:t xml:space="preserve">a </w:t>
      </w:r>
      <w:r w:rsidR="000D7A83">
        <w:rPr>
          <w:rFonts w:hint="eastAsia"/>
          <w:lang w:eastAsia="zh-CN"/>
        </w:rPr>
        <w:t>STFSA</w:t>
      </w:r>
      <w:r w:rsidRPr="00BC0BF8">
        <w:t xml:space="preserve"> </w:t>
      </w:r>
      <w:r w:rsidR="000D0782" w:rsidRPr="00BC0BF8">
        <w:t>w</w:t>
      </w:r>
      <w:r w:rsidR="000D0782" w:rsidRPr="00CB113A">
        <w:t>as used</w:t>
      </w:r>
      <w:r w:rsidR="006C36D6" w:rsidRPr="00CB113A">
        <w:rPr>
          <w:lang w:eastAsia="zh-CN"/>
        </w:rPr>
        <w:t xml:space="preserve"> to determine optimal</w:t>
      </w:r>
      <w:r w:rsidR="008B484A" w:rsidRPr="00CB113A">
        <w:t xml:space="preserve"> inpu</w:t>
      </w:r>
      <w:r w:rsidR="008B484A" w:rsidRPr="00BC0BF8">
        <w:t>t data.</w:t>
      </w:r>
    </w:p>
    <w:p w14:paraId="1AC96936" w14:textId="1F9E635F" w:rsidR="00254A3F" w:rsidRPr="00BC0BF8" w:rsidRDefault="008B484A" w:rsidP="00C42A7D">
      <w:pPr>
        <w:pStyle w:val="Newparagraph"/>
      </w:pPr>
      <w:r w:rsidRPr="00BC0BF8">
        <w:lastRenderedPageBreak/>
        <w:t xml:space="preserve">In the </w:t>
      </w:r>
      <w:r w:rsidR="000D0782" w:rsidRPr="00BC0BF8">
        <w:t>predictive model stage</w:t>
      </w:r>
      <w:r w:rsidRPr="00BC0BF8">
        <w:t xml:space="preserve">, a </w:t>
      </w:r>
      <w:r w:rsidR="000D0782" w:rsidRPr="00BC0BF8">
        <w:t>CNN</w:t>
      </w:r>
      <w:r w:rsidR="00C10A83" w:rsidRPr="00BC0BF8">
        <w:t xml:space="preserve"> model </w:t>
      </w:r>
      <w:r w:rsidRPr="00BC0BF8">
        <w:t>with two convolution layers and three fully</w:t>
      </w:r>
      <w:r w:rsidR="000D0782" w:rsidRPr="00BC0BF8">
        <w:t>-</w:t>
      </w:r>
      <w:r w:rsidRPr="00BC0BF8">
        <w:t xml:space="preserve">connected layers </w:t>
      </w:r>
      <w:r w:rsidR="000D0782" w:rsidRPr="00BC0BF8">
        <w:rPr>
          <w:noProof/>
        </w:rPr>
        <w:t>w</w:t>
      </w:r>
      <w:r w:rsidR="00912756" w:rsidRPr="00BC0BF8">
        <w:rPr>
          <w:noProof/>
        </w:rPr>
        <w:t>ere</w:t>
      </w:r>
      <w:r w:rsidR="000D0782" w:rsidRPr="00BC0BF8">
        <w:t xml:space="preserve"> </w:t>
      </w:r>
      <w:r w:rsidRPr="00BC0BF8">
        <w:t xml:space="preserve">designed to extract </w:t>
      </w:r>
      <w:r w:rsidR="000D0782" w:rsidRPr="00BC0BF8">
        <w:t xml:space="preserve">the </w:t>
      </w:r>
      <w:proofErr w:type="spellStart"/>
      <w:r w:rsidR="000D0782" w:rsidRPr="00BC0BF8">
        <w:t>spatio</w:t>
      </w:r>
      <w:proofErr w:type="spellEnd"/>
      <w:r w:rsidR="000D0782" w:rsidRPr="00BC0BF8">
        <w:t>-temporal</w:t>
      </w:r>
      <w:r w:rsidR="000D0782" w:rsidRPr="00BC0BF8" w:rsidDel="000D0782">
        <w:t xml:space="preserve"> </w:t>
      </w:r>
      <w:r w:rsidRPr="00BC0BF8">
        <w:t>characteristics of traffic flow and make prediction</w:t>
      </w:r>
      <w:r w:rsidR="000D0782" w:rsidRPr="00BC0BF8">
        <w:t>s</w:t>
      </w:r>
      <w:r w:rsidRPr="00BC0BF8">
        <w:t xml:space="preserve"> based on the selected optimal input matrix data. </w:t>
      </w:r>
      <w:r w:rsidR="00302D71" w:rsidRPr="00BC0BF8">
        <w:t xml:space="preserve">The application of data batch processing, </w:t>
      </w:r>
      <w:r w:rsidR="000D0782" w:rsidRPr="00BC0BF8">
        <w:t xml:space="preserve">the </w:t>
      </w:r>
      <w:r w:rsidR="00302D71" w:rsidRPr="00BC0BF8">
        <w:t>Adam optimization algorithm and L2 regularization in the data training process not only effectively accelerate</w:t>
      </w:r>
      <w:r w:rsidR="000D0782" w:rsidRPr="00BC0BF8">
        <w:t>s</w:t>
      </w:r>
      <w:r w:rsidR="00302D71" w:rsidRPr="00BC0BF8">
        <w:t xml:space="preserve"> the convergence of the network, but also help</w:t>
      </w:r>
      <w:r w:rsidR="000D0782" w:rsidRPr="00BC0BF8">
        <w:t>s</w:t>
      </w:r>
      <w:r w:rsidR="00302D71" w:rsidRPr="00BC0BF8">
        <w:t xml:space="preserve"> reduce the impact of data </w:t>
      </w:r>
      <w:r w:rsidR="000D0782" w:rsidRPr="00BC0BF8">
        <w:t>outliers</w:t>
      </w:r>
      <w:r w:rsidR="00302D71" w:rsidRPr="00BC0BF8">
        <w:t>.</w:t>
      </w:r>
      <w:r w:rsidR="005A3443" w:rsidRPr="00BC0BF8">
        <w:t xml:space="preserve"> </w:t>
      </w:r>
    </w:p>
    <w:p w14:paraId="66BE1003" w14:textId="37C669A2" w:rsidR="00B11E91" w:rsidRPr="00BC0BF8" w:rsidRDefault="00302D71" w:rsidP="00B11E91">
      <w:pPr>
        <w:pStyle w:val="Newparagraph"/>
        <w:rPr>
          <w:lang w:eastAsia="zh-CN"/>
        </w:rPr>
      </w:pPr>
      <w:r w:rsidRPr="00BC0BF8">
        <w:t xml:space="preserve">In order to verify the effectiveness of the proposed method, </w:t>
      </w:r>
      <w:r w:rsidR="000D0782" w:rsidRPr="00BC0BF8">
        <w:t>it was</w:t>
      </w:r>
      <w:r w:rsidRPr="00BC0BF8">
        <w:t xml:space="preserve"> compared with </w:t>
      </w:r>
      <w:r w:rsidR="006C36D6" w:rsidRPr="00BC0BF8">
        <w:rPr>
          <w:lang w:eastAsia="zh-CN"/>
        </w:rPr>
        <w:t>six</w:t>
      </w:r>
      <w:r w:rsidRPr="00BC0BF8">
        <w:t xml:space="preserve"> </w:t>
      </w:r>
      <w:r w:rsidR="006C36D6" w:rsidRPr="00BC0BF8">
        <w:rPr>
          <w:lang w:eastAsia="zh-CN"/>
        </w:rPr>
        <w:t>baseline</w:t>
      </w:r>
      <w:r w:rsidR="000D0782" w:rsidRPr="00BC0BF8">
        <w:t xml:space="preserve"> </w:t>
      </w:r>
      <w:r w:rsidRPr="00BC0BF8">
        <w:t>algorithms.</w:t>
      </w:r>
      <w:r w:rsidR="005A3443" w:rsidRPr="00BC0BF8">
        <w:t xml:space="preserve"> </w:t>
      </w:r>
      <w:r w:rsidR="000D0782" w:rsidRPr="00BC0BF8">
        <w:t>Using</w:t>
      </w:r>
      <w:r w:rsidR="00B10CF6" w:rsidRPr="00BC0BF8">
        <w:t xml:space="preserve"> traffic flow </w:t>
      </w:r>
      <w:r w:rsidR="000D0782" w:rsidRPr="00BC0BF8">
        <w:t xml:space="preserve">data from the </w:t>
      </w:r>
      <w:r w:rsidR="003B014D" w:rsidRPr="00BC0BF8">
        <w:t>I-</w:t>
      </w:r>
      <w:r w:rsidR="00B10CF6" w:rsidRPr="00BC0BF8">
        <w:t xml:space="preserve">5 </w:t>
      </w:r>
      <w:r w:rsidR="000D0782" w:rsidRPr="00BC0BF8">
        <w:t>F</w:t>
      </w:r>
      <w:r w:rsidR="003B014D" w:rsidRPr="00BC0BF8">
        <w:t>reeway</w:t>
      </w:r>
      <w:r w:rsidR="005A3443" w:rsidRPr="00BC0BF8">
        <w:t xml:space="preserve"> </w:t>
      </w:r>
      <w:r w:rsidR="00B10CF6" w:rsidRPr="00BC0BF8">
        <w:t>in Seattle, USA,</w:t>
      </w:r>
      <w:r w:rsidR="005A3443" w:rsidRPr="00BC0BF8">
        <w:t xml:space="preserve"> </w:t>
      </w:r>
      <w:r w:rsidR="003D3678" w:rsidRPr="00BC0BF8">
        <w:t xml:space="preserve">the </w:t>
      </w:r>
      <w:r w:rsidR="00E41C05" w:rsidRPr="00BC0BF8">
        <w:t xml:space="preserve">proposed </w:t>
      </w:r>
      <w:r w:rsidR="003D3678" w:rsidRPr="00BC0BF8">
        <w:t>model achieve</w:t>
      </w:r>
      <w:r w:rsidR="000D0782" w:rsidRPr="00BC0BF8">
        <w:t>d</w:t>
      </w:r>
      <w:r w:rsidR="003D3678" w:rsidRPr="00BC0BF8">
        <w:t xml:space="preserve"> good prediction </w:t>
      </w:r>
      <w:r w:rsidR="000D0782" w:rsidRPr="00BC0BF8">
        <w:t xml:space="preserve">performance with </w:t>
      </w:r>
      <w:r w:rsidR="00E41C05" w:rsidRPr="00BC0BF8">
        <w:t xml:space="preserve">different </w:t>
      </w:r>
      <w:r w:rsidR="000D0782" w:rsidRPr="00BC0BF8">
        <w:t>forecasting intervals</w:t>
      </w:r>
      <w:r w:rsidR="00E41C05" w:rsidRPr="00BC0BF8">
        <w:t>.</w:t>
      </w:r>
      <w:r w:rsidR="006172AF" w:rsidRPr="00BC0BF8">
        <w:t xml:space="preserve"> </w:t>
      </w:r>
      <w:r w:rsidR="00CB7087" w:rsidRPr="00BC0BF8">
        <w:t xml:space="preserve">In future research, consideration will be given to other </w:t>
      </w:r>
      <w:r w:rsidR="006172AF" w:rsidRPr="00BC0BF8">
        <w:t>influential</w:t>
      </w:r>
      <w:r w:rsidR="00F32383" w:rsidRPr="00BC0BF8">
        <w:t xml:space="preserve"> factors such as speed,</w:t>
      </w:r>
      <w:r w:rsidR="0093432C" w:rsidRPr="00BC0BF8">
        <w:t xml:space="preserve"> road conditions, </w:t>
      </w:r>
      <w:r w:rsidR="00F32383" w:rsidRPr="00BC0BF8">
        <w:t xml:space="preserve">weather, traffic regulations, and holidays. </w:t>
      </w:r>
      <w:r w:rsidR="00341C27" w:rsidRPr="00BC0BF8">
        <w:t xml:space="preserve">Another interesting research direction </w:t>
      </w:r>
      <w:r w:rsidR="006172AF" w:rsidRPr="00BC0BF8">
        <w:t xml:space="preserve">would be </w:t>
      </w:r>
      <w:r w:rsidR="00341C27" w:rsidRPr="00BC0BF8">
        <w:t xml:space="preserve">the specific analysis of </w:t>
      </w:r>
      <w:r w:rsidR="006172AF" w:rsidRPr="00BC0BF8">
        <w:t xml:space="preserve">the </w:t>
      </w:r>
      <w:proofErr w:type="spellStart"/>
      <w:r w:rsidR="00341C27" w:rsidRPr="00BC0BF8">
        <w:t>spati</w:t>
      </w:r>
      <w:r w:rsidR="006172AF" w:rsidRPr="00BC0BF8">
        <w:t>o</w:t>
      </w:r>
      <w:proofErr w:type="spellEnd"/>
      <w:r w:rsidR="00341C27" w:rsidRPr="00BC0BF8">
        <w:t xml:space="preserve">-temporal information </w:t>
      </w:r>
      <w:r w:rsidR="006172AF" w:rsidRPr="00BC0BF8">
        <w:t xml:space="preserve">needed </w:t>
      </w:r>
      <w:r w:rsidR="00341C27" w:rsidRPr="00BC0BF8">
        <w:t xml:space="preserve">to enhance </w:t>
      </w:r>
      <w:r w:rsidR="006172AF" w:rsidRPr="00BC0BF8">
        <w:t xml:space="preserve">predictive </w:t>
      </w:r>
      <w:r w:rsidR="00341C27" w:rsidRPr="00BC0BF8">
        <w:t>performance.</w:t>
      </w:r>
    </w:p>
    <w:p w14:paraId="342E2409" w14:textId="77777777" w:rsidR="00255F42" w:rsidRPr="00BC0BF8" w:rsidRDefault="00255F42" w:rsidP="006A06BD">
      <w:pPr>
        <w:pStyle w:val="Acknowledgements"/>
        <w:rPr>
          <w:color w:val="FF0000"/>
        </w:rPr>
      </w:pPr>
      <w:r w:rsidRPr="00BC0BF8">
        <w:rPr>
          <w:color w:val="FF0000"/>
        </w:rPr>
        <w:t>Acknowledgements, avoiding identifying any of the authors prior to peer review</w:t>
      </w:r>
    </w:p>
    <w:p w14:paraId="5226C3B0" w14:textId="6C8BF205" w:rsidR="00255F42" w:rsidRPr="00BC0BF8" w:rsidRDefault="00255F42" w:rsidP="006A06BD">
      <w:pPr>
        <w:pStyle w:val="Acknowledgements"/>
        <w:rPr>
          <w:color w:val="FF0000"/>
          <w:lang w:eastAsia="zh-CN"/>
        </w:rPr>
      </w:pPr>
      <w:r w:rsidRPr="00BC0BF8">
        <w:rPr>
          <w:color w:val="FF0000"/>
        </w:rPr>
        <w:t>1. This is a note. The style name is Footnotes, but it can also be applied to endnotes.</w:t>
      </w:r>
    </w:p>
    <w:p w14:paraId="7BE850BB" w14:textId="24792326" w:rsidR="00E201D0" w:rsidRPr="00BC0BF8" w:rsidRDefault="00E201D0" w:rsidP="00B11E91">
      <w:pPr>
        <w:pStyle w:val="1"/>
        <w:rPr>
          <w:rFonts w:cs="Times New Roman"/>
        </w:rPr>
      </w:pPr>
      <w:r w:rsidRPr="00BC0BF8">
        <w:rPr>
          <w:rFonts w:cs="Times New Roman"/>
        </w:rPr>
        <w:t>Reference</w:t>
      </w:r>
    </w:p>
    <w:p w14:paraId="78D434FA" w14:textId="77777777" w:rsidR="00B4331B" w:rsidRPr="00BC0BF8" w:rsidRDefault="00B4331B" w:rsidP="00B4331B">
      <w:pPr>
        <w:pStyle w:val="References"/>
        <w:rPr>
          <w:lang w:eastAsia="zh-CN"/>
        </w:rPr>
      </w:pPr>
      <w:proofErr w:type="spellStart"/>
      <w:r w:rsidRPr="00BC0BF8">
        <w:t>Abdulhai</w:t>
      </w:r>
      <w:proofErr w:type="spellEnd"/>
      <w:r w:rsidRPr="00BC0BF8">
        <w:t xml:space="preserve">, B., </w:t>
      </w:r>
      <w:proofErr w:type="spellStart"/>
      <w:r w:rsidRPr="00BC0BF8">
        <w:t>Porwal</w:t>
      </w:r>
      <w:proofErr w:type="spellEnd"/>
      <w:r w:rsidRPr="00BC0BF8">
        <w:t>, H., &amp; Recker, W. (2002). Short-term traffic flow prediction using neuro-genetic algorithms. </w:t>
      </w:r>
      <w:r w:rsidRPr="00BC0BF8">
        <w:rPr>
          <w:i/>
          <w:iCs/>
        </w:rPr>
        <w:t>ITS Journal-Intelligent Transportation Systems Journal</w:t>
      </w:r>
      <w:r w:rsidRPr="00BC0BF8">
        <w:t>, </w:t>
      </w:r>
      <w:r w:rsidRPr="00BC0BF8">
        <w:rPr>
          <w:i/>
          <w:iCs/>
        </w:rPr>
        <w:t>7</w:t>
      </w:r>
      <w:r w:rsidRPr="00BC0BF8">
        <w:t>(1), 3-41.</w:t>
      </w:r>
    </w:p>
    <w:p w14:paraId="00015302" w14:textId="77777777" w:rsidR="00B4331B" w:rsidRPr="00BC0BF8" w:rsidRDefault="00B4331B" w:rsidP="00B4331B">
      <w:pPr>
        <w:pStyle w:val="References"/>
        <w:rPr>
          <w:lang w:eastAsia="zh-CN"/>
        </w:rPr>
      </w:pPr>
      <w:r w:rsidRPr="00BC0BF8">
        <w:t>Bhagwat</w:t>
      </w:r>
      <w:r w:rsidRPr="00BC0BF8">
        <w:rPr>
          <w:lang w:eastAsia="zh-CN"/>
        </w:rPr>
        <w:t xml:space="preserve">, P. P., &amp; </w:t>
      </w:r>
      <w:proofErr w:type="spellStart"/>
      <w:r w:rsidRPr="00BC0BF8">
        <w:rPr>
          <w:lang w:eastAsia="zh-CN"/>
        </w:rPr>
        <w:t>Maity</w:t>
      </w:r>
      <w:proofErr w:type="spellEnd"/>
      <w:r w:rsidRPr="00BC0BF8">
        <w:rPr>
          <w:lang w:eastAsia="zh-CN"/>
        </w:rPr>
        <w:t>, R. (2012). Multistep-ahead river flow prediction using LS-SVR at daily scale. </w:t>
      </w:r>
      <w:r w:rsidRPr="00BC0BF8">
        <w:rPr>
          <w:i/>
          <w:iCs/>
          <w:lang w:eastAsia="zh-CN"/>
        </w:rPr>
        <w:t>Journal of Water Resource and Protection</w:t>
      </w:r>
      <w:r w:rsidRPr="00BC0BF8">
        <w:rPr>
          <w:lang w:eastAsia="zh-CN"/>
        </w:rPr>
        <w:t>, </w:t>
      </w:r>
      <w:r w:rsidRPr="00BC0BF8">
        <w:rPr>
          <w:i/>
          <w:iCs/>
          <w:lang w:eastAsia="zh-CN"/>
        </w:rPr>
        <w:t>4</w:t>
      </w:r>
      <w:r w:rsidRPr="00BC0BF8">
        <w:rPr>
          <w:lang w:eastAsia="zh-CN"/>
        </w:rPr>
        <w:t>(07), 528.</w:t>
      </w:r>
    </w:p>
    <w:p w14:paraId="4DDA34B0" w14:textId="77777777" w:rsidR="00B4331B" w:rsidRDefault="00B4331B" w:rsidP="00B4331B">
      <w:pPr>
        <w:pStyle w:val="References"/>
        <w:rPr>
          <w:lang w:eastAsia="zh-CN"/>
        </w:rPr>
      </w:pPr>
      <w:r w:rsidRPr="00BC0BF8">
        <w:lastRenderedPageBreak/>
        <w:t>Castro-</w:t>
      </w:r>
      <w:proofErr w:type="spellStart"/>
      <w:r w:rsidRPr="00BC0BF8">
        <w:t>Neto</w:t>
      </w:r>
      <w:proofErr w:type="spellEnd"/>
      <w:r w:rsidRPr="00BC0BF8">
        <w:t xml:space="preserve">, M., </w:t>
      </w:r>
      <w:proofErr w:type="spellStart"/>
      <w:r w:rsidRPr="00BC0BF8">
        <w:t>Jeong</w:t>
      </w:r>
      <w:proofErr w:type="spellEnd"/>
      <w:r w:rsidRPr="00BC0BF8">
        <w:t xml:space="preserve">, Y. S., </w:t>
      </w:r>
      <w:proofErr w:type="spellStart"/>
      <w:r w:rsidRPr="00BC0BF8">
        <w:t>Jeong</w:t>
      </w:r>
      <w:proofErr w:type="spellEnd"/>
      <w:r w:rsidRPr="00BC0BF8">
        <w:t>, M. K., &amp; Han, L. D. (2009). Online-SVR for short-term traffic flow prediction under typical and atypical traffic conditions. </w:t>
      </w:r>
      <w:r w:rsidRPr="00BC0BF8">
        <w:rPr>
          <w:i/>
          <w:iCs/>
        </w:rPr>
        <w:t>Expert systems with applications</w:t>
      </w:r>
      <w:r w:rsidRPr="00BC0BF8">
        <w:t>, </w:t>
      </w:r>
      <w:r w:rsidRPr="00BC0BF8">
        <w:rPr>
          <w:i/>
          <w:iCs/>
        </w:rPr>
        <w:t>36</w:t>
      </w:r>
      <w:r w:rsidRPr="00BC0BF8">
        <w:t>(3), 6164-6173.</w:t>
      </w:r>
    </w:p>
    <w:p w14:paraId="47243049" w14:textId="77777777" w:rsidR="00B4331B" w:rsidRPr="00027B69" w:rsidRDefault="00B4331B" w:rsidP="00B4331B">
      <w:pPr>
        <w:pStyle w:val="References"/>
        <w:rPr>
          <w:color w:val="FF0000"/>
          <w:lang w:eastAsia="zh-CN"/>
        </w:rPr>
      </w:pPr>
      <w:proofErr w:type="spellStart"/>
      <w:r w:rsidRPr="00BC0BF8">
        <w:rPr>
          <w:color w:val="FF0000"/>
          <w:lang w:eastAsia="zh-CN"/>
        </w:rPr>
        <w:t>Derrac</w:t>
      </w:r>
      <w:proofErr w:type="spellEnd"/>
      <w:r w:rsidRPr="00BC0BF8">
        <w:rPr>
          <w:color w:val="FF0000"/>
          <w:lang w:eastAsia="zh-CN"/>
        </w:rPr>
        <w:t>, J., García, S., Molina, D., &amp; Herrera, F. (2011). A practical tutorial on the use of nonparametric statistical tests as a methodology for comparing evolutionary and swarm intelligence algorithms. </w:t>
      </w:r>
      <w:r w:rsidRPr="00BC0BF8">
        <w:rPr>
          <w:i/>
          <w:iCs/>
          <w:color w:val="FF0000"/>
          <w:lang w:eastAsia="zh-CN"/>
        </w:rPr>
        <w:t>Swarm and Evolutionary Computation</w:t>
      </w:r>
      <w:r w:rsidRPr="00BC0BF8">
        <w:rPr>
          <w:color w:val="FF0000"/>
          <w:lang w:eastAsia="zh-CN"/>
        </w:rPr>
        <w:t>, </w:t>
      </w:r>
      <w:r w:rsidRPr="00BC0BF8">
        <w:rPr>
          <w:i/>
          <w:iCs/>
          <w:color w:val="FF0000"/>
          <w:lang w:eastAsia="zh-CN"/>
        </w:rPr>
        <w:t>1</w:t>
      </w:r>
      <w:r w:rsidRPr="00BC0BF8">
        <w:rPr>
          <w:color w:val="FF0000"/>
          <w:lang w:eastAsia="zh-CN"/>
        </w:rPr>
        <w:t>(1), 3-18.</w:t>
      </w:r>
    </w:p>
    <w:p w14:paraId="525D3AE2" w14:textId="77777777" w:rsidR="00B4331B" w:rsidRPr="00D72E79" w:rsidRDefault="00B4331B" w:rsidP="00B4331B">
      <w:pPr>
        <w:pStyle w:val="References"/>
        <w:rPr>
          <w:color w:val="FF0000"/>
          <w:lang w:eastAsia="zh-CN"/>
        </w:rPr>
      </w:pPr>
      <w:r w:rsidRPr="00D72E79">
        <w:rPr>
          <w:color w:val="FF0000"/>
        </w:rPr>
        <w:t>Du</w:t>
      </w:r>
      <w:r w:rsidRPr="00D72E79">
        <w:rPr>
          <w:color w:val="FF0000"/>
          <w:lang w:eastAsia="zh-CN"/>
        </w:rPr>
        <w:t xml:space="preserve">, S., Li, T., Gong, X., Yu, Z., &amp; </w:t>
      </w:r>
      <w:proofErr w:type="spellStart"/>
      <w:r w:rsidRPr="00D72E79">
        <w:rPr>
          <w:color w:val="FF0000"/>
          <w:lang w:eastAsia="zh-CN"/>
        </w:rPr>
        <w:t>Horng</w:t>
      </w:r>
      <w:proofErr w:type="spellEnd"/>
      <w:r w:rsidRPr="00D72E79">
        <w:rPr>
          <w:color w:val="FF0000"/>
          <w:lang w:eastAsia="zh-CN"/>
        </w:rPr>
        <w:t>, S. J. (2018). A Hybrid Method for Traffic Flow Forecasting Using Multimodal Deep Learning. </w:t>
      </w:r>
      <w:proofErr w:type="spellStart"/>
      <w:r w:rsidRPr="00D72E79">
        <w:rPr>
          <w:i/>
          <w:iCs/>
          <w:color w:val="FF0000"/>
          <w:lang w:eastAsia="zh-CN"/>
        </w:rPr>
        <w:t>arXiv</w:t>
      </w:r>
      <w:proofErr w:type="spellEnd"/>
      <w:r w:rsidRPr="00D72E79">
        <w:rPr>
          <w:i/>
          <w:iCs/>
          <w:color w:val="FF0000"/>
          <w:lang w:eastAsia="zh-CN"/>
        </w:rPr>
        <w:t xml:space="preserve"> preprint arXiv:1803.02099</w:t>
      </w:r>
      <w:r w:rsidRPr="00D72E79">
        <w:rPr>
          <w:color w:val="FF0000"/>
          <w:lang w:eastAsia="zh-CN"/>
        </w:rPr>
        <w:t>.</w:t>
      </w:r>
    </w:p>
    <w:p w14:paraId="5DA8CC30" w14:textId="77777777" w:rsidR="00B4331B" w:rsidRPr="00BC0BF8" w:rsidRDefault="00B4331B" w:rsidP="00B4331B">
      <w:pPr>
        <w:pStyle w:val="References"/>
      </w:pPr>
      <w:proofErr w:type="spellStart"/>
      <w:r w:rsidRPr="00BC0BF8">
        <w:t>Ermagun</w:t>
      </w:r>
      <w:proofErr w:type="spellEnd"/>
      <w:r w:rsidRPr="00BC0BF8">
        <w:t>, A., &amp; Levinson, D. (2018). Spatiotemporal traffic forecasting: review and proposed directions. </w:t>
      </w:r>
      <w:r w:rsidRPr="00BC0BF8">
        <w:rPr>
          <w:i/>
          <w:iCs/>
        </w:rPr>
        <w:t>Transport Reviews</w:t>
      </w:r>
      <w:r w:rsidRPr="00BC0BF8">
        <w:t>, 1-29.</w:t>
      </w:r>
    </w:p>
    <w:p w14:paraId="2FAE3058" w14:textId="77777777" w:rsidR="00B4331B" w:rsidRPr="00BC0BF8" w:rsidRDefault="00B4331B" w:rsidP="00B4331B">
      <w:pPr>
        <w:pStyle w:val="References"/>
      </w:pPr>
      <w:r w:rsidRPr="00BC0BF8">
        <w:t xml:space="preserve">Ghosh, B., </w:t>
      </w:r>
      <w:proofErr w:type="spellStart"/>
      <w:r w:rsidRPr="00BC0BF8">
        <w:t>Basu</w:t>
      </w:r>
      <w:proofErr w:type="spellEnd"/>
      <w:r w:rsidRPr="00BC0BF8">
        <w:t xml:space="preserve">, B., &amp; </w:t>
      </w:r>
      <w:proofErr w:type="spellStart"/>
      <w:r w:rsidRPr="00BC0BF8">
        <w:t>O'Mahony</w:t>
      </w:r>
      <w:proofErr w:type="spellEnd"/>
      <w:r w:rsidRPr="00BC0BF8">
        <w:t>, M. (2009). Multivariate short-term traffic flow forecasting using time-series analysis. </w:t>
      </w:r>
      <w:r w:rsidRPr="00BC0BF8">
        <w:rPr>
          <w:i/>
          <w:iCs/>
        </w:rPr>
        <w:t>IEEE transactions on intelligent transportation systems</w:t>
      </w:r>
      <w:r w:rsidRPr="00BC0BF8">
        <w:t>, </w:t>
      </w:r>
      <w:r w:rsidRPr="00BC0BF8">
        <w:rPr>
          <w:i/>
          <w:iCs/>
        </w:rPr>
        <w:t>10</w:t>
      </w:r>
      <w:r w:rsidRPr="00BC0BF8">
        <w:t>(2), 246-254.</w:t>
      </w:r>
    </w:p>
    <w:p w14:paraId="488170D1" w14:textId="77777777" w:rsidR="00B4331B" w:rsidRDefault="00B4331B" w:rsidP="00B4331B">
      <w:pPr>
        <w:pStyle w:val="References"/>
        <w:rPr>
          <w:lang w:eastAsia="zh-CN"/>
        </w:rPr>
      </w:pPr>
      <w:r w:rsidRPr="00BC0BF8">
        <w:t>Guo, J., Huang, W., &amp; Williams, B. M. (2014). Adaptive Kalman filter approach for stochastic short-term traffic flow rate prediction and uncertainty quantification. </w:t>
      </w:r>
      <w:r w:rsidRPr="00BC0BF8">
        <w:rPr>
          <w:i/>
          <w:iCs/>
        </w:rPr>
        <w:t>Transportation Research Part C: Emerging Technologies</w:t>
      </w:r>
      <w:r w:rsidRPr="00BC0BF8">
        <w:t>, </w:t>
      </w:r>
      <w:r w:rsidRPr="00BC0BF8">
        <w:rPr>
          <w:i/>
          <w:iCs/>
        </w:rPr>
        <w:t>43</w:t>
      </w:r>
      <w:r w:rsidRPr="00BC0BF8">
        <w:t>, 50-64.</w:t>
      </w:r>
    </w:p>
    <w:p w14:paraId="28D1DB64" w14:textId="77777777" w:rsidR="00B4331B" w:rsidRPr="00027B69" w:rsidRDefault="00B4331B" w:rsidP="00B4331B">
      <w:pPr>
        <w:pStyle w:val="References"/>
        <w:rPr>
          <w:color w:val="FF0000"/>
          <w:lang w:val="en-US" w:eastAsia="zh-CN"/>
        </w:rPr>
      </w:pPr>
      <w:proofErr w:type="spellStart"/>
      <w:r w:rsidRPr="00BC0BF8">
        <w:rPr>
          <w:color w:val="FF0000"/>
          <w:lang w:val="en-US" w:eastAsia="zh-CN"/>
        </w:rPr>
        <w:t>Habtemichael</w:t>
      </w:r>
      <w:proofErr w:type="spellEnd"/>
      <w:r w:rsidRPr="00BC0BF8">
        <w:rPr>
          <w:color w:val="FF0000"/>
          <w:lang w:val="en-US" w:eastAsia="zh-CN"/>
        </w:rPr>
        <w:t>, F. G., &amp; Cetin, M. (2016). Short-term traffic flow rate forecasting based on identifying similar traffic patterns. </w:t>
      </w:r>
      <w:r w:rsidRPr="00BC0BF8">
        <w:rPr>
          <w:i/>
          <w:color w:val="FF0000"/>
          <w:lang w:val="en-US" w:eastAsia="zh-CN"/>
        </w:rPr>
        <w:t>Transportation Research Part C: Emerging Technologies, 66</w:t>
      </w:r>
      <w:r w:rsidRPr="00BC0BF8">
        <w:rPr>
          <w:color w:val="FF0000"/>
          <w:lang w:val="en-US" w:eastAsia="zh-CN"/>
        </w:rPr>
        <w:t>, 61-78.</w:t>
      </w:r>
    </w:p>
    <w:p w14:paraId="15DA6086" w14:textId="77777777" w:rsidR="00B4331B" w:rsidRPr="00BC0BF8" w:rsidRDefault="00B4331B" w:rsidP="00B4331B">
      <w:pPr>
        <w:pStyle w:val="References"/>
      </w:pPr>
      <w:r w:rsidRPr="00BC0BF8">
        <w:t>Hong, W. C. (2011). Traffic flow forecasting by seasonal SVR with chaotic simulated annealing algorithm. </w:t>
      </w:r>
      <w:r w:rsidRPr="00BC0BF8">
        <w:rPr>
          <w:i/>
          <w:iCs/>
        </w:rPr>
        <w:t>Neurocomputing</w:t>
      </w:r>
      <w:r w:rsidRPr="00BC0BF8">
        <w:t>, </w:t>
      </w:r>
      <w:r w:rsidRPr="00BC0BF8">
        <w:rPr>
          <w:i/>
          <w:iCs/>
        </w:rPr>
        <w:t>74</w:t>
      </w:r>
      <w:r w:rsidRPr="00BC0BF8">
        <w:t>(12-13), 2096-2107.</w:t>
      </w:r>
    </w:p>
    <w:p w14:paraId="75B5BC4F" w14:textId="77777777" w:rsidR="00B4331B" w:rsidRPr="00BC0BF8" w:rsidRDefault="00B4331B" w:rsidP="00B4331B">
      <w:pPr>
        <w:pStyle w:val="References"/>
      </w:pPr>
      <w:r w:rsidRPr="00BC0BF8">
        <w:t xml:space="preserve">Huang, W., Song, G., Hong, H., &amp; </w:t>
      </w:r>
      <w:proofErr w:type="spellStart"/>
      <w:r w:rsidRPr="00BC0BF8">
        <w:t>Xie</w:t>
      </w:r>
      <w:proofErr w:type="spellEnd"/>
      <w:r w:rsidRPr="00BC0BF8">
        <w:t xml:space="preserve">, K. (2014). Deep architecture for traffic flow prediction: deep belief networks with multitask learning. </w:t>
      </w:r>
      <w:r w:rsidRPr="00BC0BF8">
        <w:rPr>
          <w:i/>
        </w:rPr>
        <w:t>IEEE Transactions on Intelligent Transportation Systems, 15</w:t>
      </w:r>
      <w:r w:rsidRPr="00BC0BF8">
        <w:t>(5), 2191-2201.</w:t>
      </w:r>
    </w:p>
    <w:p w14:paraId="5806156A" w14:textId="77777777" w:rsidR="00B4331B" w:rsidRPr="00BC0BF8" w:rsidRDefault="00B4331B" w:rsidP="00B4331B">
      <w:pPr>
        <w:pStyle w:val="References"/>
      </w:pPr>
      <w:proofErr w:type="spellStart"/>
      <w:r w:rsidRPr="00BC0BF8">
        <w:t>Karlaftis</w:t>
      </w:r>
      <w:proofErr w:type="spellEnd"/>
      <w:r w:rsidRPr="00BC0BF8">
        <w:t xml:space="preserve">, M. G., &amp; </w:t>
      </w:r>
      <w:proofErr w:type="spellStart"/>
      <w:r w:rsidRPr="00BC0BF8">
        <w:t>Vlahogianni</w:t>
      </w:r>
      <w:proofErr w:type="spellEnd"/>
      <w:r w:rsidRPr="00BC0BF8">
        <w:t xml:space="preserve">, E. I. (2011). Statistical methods versus neural networks in transportation research: Differences, similarities and some </w:t>
      </w:r>
      <w:r w:rsidRPr="00BC0BF8">
        <w:lastRenderedPageBreak/>
        <w:t>insights. </w:t>
      </w:r>
      <w:r w:rsidRPr="00BC0BF8">
        <w:rPr>
          <w:i/>
          <w:iCs/>
        </w:rPr>
        <w:t>Transportation Research Part C: Emerging Technologies</w:t>
      </w:r>
      <w:r w:rsidRPr="00BC0BF8">
        <w:t>, </w:t>
      </w:r>
      <w:r w:rsidRPr="00BC0BF8">
        <w:rPr>
          <w:i/>
          <w:iCs/>
        </w:rPr>
        <w:t>19</w:t>
      </w:r>
      <w:r w:rsidRPr="00BC0BF8">
        <w:t>(3), 387-399.</w:t>
      </w:r>
    </w:p>
    <w:p w14:paraId="7C7060F1" w14:textId="77777777" w:rsidR="00B4331B" w:rsidRPr="00BC0BF8" w:rsidRDefault="00B4331B" w:rsidP="00B4331B">
      <w:pPr>
        <w:pStyle w:val="References"/>
      </w:pPr>
      <w:proofErr w:type="spellStart"/>
      <w:r w:rsidRPr="00BC0BF8">
        <w:t>Kingma</w:t>
      </w:r>
      <w:proofErr w:type="spellEnd"/>
      <w:r w:rsidRPr="00BC0BF8">
        <w:t>, D. P., &amp; Ba, J. (2014). Adam: A method for stochastic optimization. </w:t>
      </w:r>
      <w:proofErr w:type="spellStart"/>
      <w:r w:rsidRPr="00BC0BF8">
        <w:rPr>
          <w:i/>
          <w:iCs/>
        </w:rPr>
        <w:t>arXiv</w:t>
      </w:r>
      <w:proofErr w:type="spellEnd"/>
      <w:r w:rsidRPr="00BC0BF8">
        <w:rPr>
          <w:i/>
          <w:iCs/>
        </w:rPr>
        <w:t xml:space="preserve"> preprint arXiv:1412.6980</w:t>
      </w:r>
      <w:r w:rsidRPr="00BC0BF8">
        <w:t>.</w:t>
      </w:r>
    </w:p>
    <w:p w14:paraId="7E43EACB" w14:textId="77777777" w:rsidR="00B4331B" w:rsidRPr="00BC0BF8" w:rsidRDefault="00B4331B" w:rsidP="00B4331B">
      <w:pPr>
        <w:pStyle w:val="References"/>
        <w:rPr>
          <w:lang w:eastAsia="zh-CN"/>
        </w:rPr>
      </w:pPr>
      <w:proofErr w:type="spellStart"/>
      <w:r w:rsidRPr="00BC0BF8">
        <w:t>Krizhevsky</w:t>
      </w:r>
      <w:proofErr w:type="spellEnd"/>
      <w:r w:rsidRPr="00BC0BF8">
        <w:t xml:space="preserve">, A., </w:t>
      </w:r>
      <w:proofErr w:type="spellStart"/>
      <w:r w:rsidRPr="00BC0BF8">
        <w:t>Sutskever</w:t>
      </w:r>
      <w:proofErr w:type="spellEnd"/>
      <w:r w:rsidRPr="00BC0BF8">
        <w:t xml:space="preserve">, I., &amp; Hinton, G. E. (2012). </w:t>
      </w:r>
      <w:proofErr w:type="spellStart"/>
      <w:r w:rsidRPr="00BC0BF8">
        <w:t>Imagenet</w:t>
      </w:r>
      <w:proofErr w:type="spellEnd"/>
      <w:r w:rsidRPr="00BC0BF8">
        <w:t xml:space="preserve"> classification with deep convolutional neural networks. In </w:t>
      </w:r>
      <w:r w:rsidRPr="00BC0BF8">
        <w:rPr>
          <w:i/>
          <w:iCs/>
        </w:rPr>
        <w:t>Advances in neural information processing systems</w:t>
      </w:r>
      <w:r w:rsidRPr="00BC0BF8">
        <w:t> (pp. 1097-1105).</w:t>
      </w:r>
    </w:p>
    <w:p w14:paraId="0E936782" w14:textId="77777777" w:rsidR="00B4331B" w:rsidRDefault="00B4331B" w:rsidP="00B4331B">
      <w:pPr>
        <w:pStyle w:val="References"/>
        <w:rPr>
          <w:lang w:eastAsia="zh-CN"/>
        </w:rPr>
      </w:pPr>
      <w:proofErr w:type="spellStart"/>
      <w:r w:rsidRPr="00BC0BF8">
        <w:t>Koesdwiady</w:t>
      </w:r>
      <w:proofErr w:type="spellEnd"/>
      <w:r w:rsidRPr="00BC0BF8">
        <w:rPr>
          <w:lang w:eastAsia="zh-CN"/>
        </w:rPr>
        <w:t xml:space="preserve">, A., </w:t>
      </w:r>
      <w:proofErr w:type="spellStart"/>
      <w:r w:rsidRPr="00BC0BF8">
        <w:rPr>
          <w:lang w:eastAsia="zh-CN"/>
        </w:rPr>
        <w:t>Soua</w:t>
      </w:r>
      <w:proofErr w:type="spellEnd"/>
      <w:r w:rsidRPr="00BC0BF8">
        <w:rPr>
          <w:lang w:eastAsia="zh-CN"/>
        </w:rPr>
        <w:t xml:space="preserve">, R., &amp; </w:t>
      </w:r>
      <w:proofErr w:type="spellStart"/>
      <w:r w:rsidRPr="00BC0BF8">
        <w:rPr>
          <w:lang w:eastAsia="zh-CN"/>
        </w:rPr>
        <w:t>Karray</w:t>
      </w:r>
      <w:proofErr w:type="spellEnd"/>
      <w:r w:rsidRPr="00BC0BF8">
        <w:rPr>
          <w:lang w:eastAsia="zh-CN"/>
        </w:rPr>
        <w:t>, F. (2016). Improving traffic flow prediction with weather information in connected cars: a deep learning approach. </w:t>
      </w:r>
      <w:r w:rsidRPr="00BC0BF8">
        <w:rPr>
          <w:i/>
          <w:iCs/>
          <w:lang w:eastAsia="zh-CN"/>
        </w:rPr>
        <w:t>IEEE Transactions on Vehicular Technology</w:t>
      </w:r>
      <w:r w:rsidRPr="00BC0BF8">
        <w:rPr>
          <w:lang w:eastAsia="zh-CN"/>
        </w:rPr>
        <w:t>, </w:t>
      </w:r>
      <w:r w:rsidRPr="00BC0BF8">
        <w:rPr>
          <w:i/>
          <w:iCs/>
          <w:lang w:eastAsia="zh-CN"/>
        </w:rPr>
        <w:t>65</w:t>
      </w:r>
      <w:r w:rsidRPr="00BC0BF8">
        <w:rPr>
          <w:lang w:eastAsia="zh-CN"/>
        </w:rPr>
        <w:t>(12), 9508-9517.</w:t>
      </w:r>
    </w:p>
    <w:p w14:paraId="47F6A025" w14:textId="77777777" w:rsidR="00B4331B" w:rsidRPr="00BC0BF8" w:rsidRDefault="00B4331B" w:rsidP="00B4331B">
      <w:pPr>
        <w:pStyle w:val="References"/>
        <w:rPr>
          <w:color w:val="FF0000"/>
          <w:lang w:eastAsia="zh-CN"/>
        </w:rPr>
      </w:pPr>
      <w:proofErr w:type="spellStart"/>
      <w:r w:rsidRPr="00BC0BF8">
        <w:rPr>
          <w:color w:val="FF0000"/>
          <w:lang w:eastAsia="zh-CN"/>
        </w:rPr>
        <w:t>Kohavi</w:t>
      </w:r>
      <w:proofErr w:type="spellEnd"/>
      <w:r w:rsidRPr="00BC0BF8">
        <w:rPr>
          <w:color w:val="FF0000"/>
          <w:lang w:eastAsia="zh-CN"/>
        </w:rPr>
        <w:t>, R., &amp; John, G. H. (1997). Wrappers for feature subset selection. </w:t>
      </w:r>
      <w:r w:rsidRPr="00BC0BF8">
        <w:rPr>
          <w:i/>
          <w:iCs/>
          <w:color w:val="FF0000"/>
          <w:lang w:eastAsia="zh-CN"/>
        </w:rPr>
        <w:t>Artificial intelligence</w:t>
      </w:r>
      <w:r w:rsidRPr="00BC0BF8">
        <w:rPr>
          <w:color w:val="FF0000"/>
          <w:lang w:eastAsia="zh-CN"/>
        </w:rPr>
        <w:t>, </w:t>
      </w:r>
      <w:r w:rsidRPr="00BC0BF8">
        <w:rPr>
          <w:i/>
          <w:iCs/>
          <w:color w:val="FF0000"/>
          <w:lang w:eastAsia="zh-CN"/>
        </w:rPr>
        <w:t>97</w:t>
      </w:r>
      <w:r w:rsidRPr="00BC0BF8">
        <w:rPr>
          <w:color w:val="FF0000"/>
          <w:lang w:eastAsia="zh-CN"/>
        </w:rPr>
        <w:t>(1-2), 273-324.</w:t>
      </w:r>
    </w:p>
    <w:p w14:paraId="5B6A94F0" w14:textId="77777777" w:rsidR="00B4331B" w:rsidRPr="00027B69" w:rsidRDefault="00B4331B" w:rsidP="00B4331B">
      <w:pPr>
        <w:pStyle w:val="References"/>
        <w:rPr>
          <w:color w:val="FF0000"/>
          <w:lang w:eastAsia="zh-CN"/>
        </w:rPr>
      </w:pPr>
      <w:proofErr w:type="spellStart"/>
      <w:r w:rsidRPr="00BC0BF8">
        <w:rPr>
          <w:color w:val="FF0000"/>
          <w:lang w:eastAsia="zh-CN"/>
        </w:rPr>
        <w:t>Kohavi</w:t>
      </w:r>
      <w:proofErr w:type="spellEnd"/>
      <w:r w:rsidRPr="00BC0BF8">
        <w:rPr>
          <w:color w:val="FF0000"/>
          <w:lang w:eastAsia="zh-CN"/>
        </w:rPr>
        <w:t>, R., &amp; Wolpert, D. H. (1996). Bias plus variance decomposition for zero-one loss functions. </w:t>
      </w:r>
      <w:r w:rsidRPr="00BC0BF8">
        <w:rPr>
          <w:i/>
          <w:iCs/>
          <w:color w:val="FF0000"/>
          <w:lang w:eastAsia="zh-CN"/>
        </w:rPr>
        <w:t>International Conference on Machine Learning,</w:t>
      </w:r>
      <w:r w:rsidRPr="00BC0BF8">
        <w:rPr>
          <w:color w:val="FF0000"/>
          <w:lang w:eastAsia="zh-CN"/>
        </w:rPr>
        <w:t xml:space="preserve"> </w:t>
      </w:r>
      <w:r w:rsidRPr="00BC0BF8">
        <w:rPr>
          <w:i/>
          <w:color w:val="FF0000"/>
          <w:lang w:eastAsia="zh-CN"/>
        </w:rPr>
        <w:t>96</w:t>
      </w:r>
      <w:r w:rsidRPr="00BC0BF8">
        <w:rPr>
          <w:color w:val="FF0000"/>
          <w:lang w:eastAsia="zh-CN"/>
        </w:rPr>
        <w:t>, 275-83.</w:t>
      </w:r>
    </w:p>
    <w:p w14:paraId="22E0B1CD" w14:textId="77777777" w:rsidR="00B4331B" w:rsidRPr="00BC0BF8" w:rsidRDefault="00B4331B" w:rsidP="00B4331B">
      <w:pPr>
        <w:pStyle w:val="References"/>
      </w:pPr>
      <w:r w:rsidRPr="00BC0BF8">
        <w:t xml:space="preserve">Kumar, S. V., &amp; </w:t>
      </w:r>
      <w:proofErr w:type="spellStart"/>
      <w:r w:rsidRPr="00BC0BF8">
        <w:t>Vanajakshi</w:t>
      </w:r>
      <w:proofErr w:type="spellEnd"/>
      <w:r w:rsidRPr="00BC0BF8">
        <w:t>, L. (2015). Short-term traffic flow prediction using seasonal ARIMA model with limited input data. </w:t>
      </w:r>
      <w:r w:rsidRPr="00BC0BF8">
        <w:rPr>
          <w:i/>
          <w:iCs/>
        </w:rPr>
        <w:t>European Transport Research Review</w:t>
      </w:r>
      <w:r w:rsidRPr="00BC0BF8">
        <w:t>, </w:t>
      </w:r>
      <w:r w:rsidRPr="00BC0BF8">
        <w:rPr>
          <w:i/>
          <w:iCs/>
        </w:rPr>
        <w:t>7</w:t>
      </w:r>
      <w:r w:rsidRPr="00BC0BF8">
        <w:t>(3), 21.</w:t>
      </w:r>
    </w:p>
    <w:p w14:paraId="2111CD8E" w14:textId="77777777" w:rsidR="00B4331B" w:rsidRPr="00BC0BF8" w:rsidRDefault="00B4331B" w:rsidP="00B4331B">
      <w:pPr>
        <w:pStyle w:val="References"/>
      </w:pPr>
      <w:r w:rsidRPr="00BC0BF8">
        <w:t xml:space="preserve">Li, L., Su, X., Zhang, Y., Lin, Y., &amp; Li, Z. (2015). Trend </w:t>
      </w:r>
      <w:proofErr w:type="spellStart"/>
      <w:r w:rsidRPr="00BC0BF8">
        <w:t>modeling</w:t>
      </w:r>
      <w:proofErr w:type="spellEnd"/>
      <w:r w:rsidRPr="00BC0BF8">
        <w:t xml:space="preserve"> for traffic time series analysis: An integrated study. </w:t>
      </w:r>
      <w:r w:rsidRPr="00BC0BF8">
        <w:rPr>
          <w:i/>
          <w:iCs/>
        </w:rPr>
        <w:t>IEEE Transactions on Intelligent Transportation Systems</w:t>
      </w:r>
      <w:r w:rsidRPr="00BC0BF8">
        <w:t>, </w:t>
      </w:r>
      <w:r w:rsidRPr="00BC0BF8">
        <w:rPr>
          <w:i/>
          <w:iCs/>
        </w:rPr>
        <w:t>16</w:t>
      </w:r>
      <w:r w:rsidRPr="00BC0BF8">
        <w:t>(6), 3430-3439.</w:t>
      </w:r>
    </w:p>
    <w:p w14:paraId="43079062" w14:textId="77777777" w:rsidR="00B4331B" w:rsidRPr="00BC0BF8" w:rsidRDefault="00B4331B" w:rsidP="00B4331B">
      <w:pPr>
        <w:pStyle w:val="References"/>
      </w:pPr>
      <w:proofErr w:type="spellStart"/>
      <w:r w:rsidRPr="00BC0BF8">
        <w:t>Lv</w:t>
      </w:r>
      <w:proofErr w:type="spellEnd"/>
      <w:r w:rsidRPr="00BC0BF8">
        <w:t xml:space="preserve">, Y., </w:t>
      </w:r>
      <w:proofErr w:type="spellStart"/>
      <w:r w:rsidRPr="00BC0BF8">
        <w:t>Duan</w:t>
      </w:r>
      <w:proofErr w:type="spellEnd"/>
      <w:r w:rsidRPr="00BC0BF8">
        <w:t>, Y., Kang, W., Li, Z., &amp; Wang, F. Y. (2015). Traffic flow prediction with big data: A deep learning approach. </w:t>
      </w:r>
      <w:r w:rsidRPr="00BC0BF8">
        <w:rPr>
          <w:i/>
          <w:iCs/>
        </w:rPr>
        <w:t>IEEE Trans. Intelligent Transportation Systems</w:t>
      </w:r>
      <w:r w:rsidRPr="00BC0BF8">
        <w:t>, </w:t>
      </w:r>
      <w:r w:rsidRPr="00BC0BF8">
        <w:rPr>
          <w:i/>
          <w:iCs/>
        </w:rPr>
        <w:t>16</w:t>
      </w:r>
      <w:r w:rsidRPr="00BC0BF8">
        <w:t>(2), 865-873.</w:t>
      </w:r>
    </w:p>
    <w:p w14:paraId="143AEA9A" w14:textId="77777777" w:rsidR="00B4331B" w:rsidRPr="00BC0BF8" w:rsidRDefault="00B4331B" w:rsidP="00B4331B">
      <w:pPr>
        <w:pStyle w:val="References"/>
      </w:pPr>
      <w:r w:rsidRPr="00BC0BF8">
        <w:t>Ma, X., Dai, Z., He, Z., Ma, J., Wang, Y., &amp; Wang, Y. (2017). Learning traffic as images: a deep convolutional neural network for large-scale transportation network speed prediction. </w:t>
      </w:r>
      <w:r w:rsidRPr="00BC0BF8">
        <w:rPr>
          <w:i/>
          <w:iCs/>
        </w:rPr>
        <w:t>Sensors</w:t>
      </w:r>
      <w:r w:rsidRPr="00BC0BF8">
        <w:t>, </w:t>
      </w:r>
      <w:r w:rsidRPr="00BC0BF8">
        <w:rPr>
          <w:i/>
          <w:iCs/>
        </w:rPr>
        <w:t>17</w:t>
      </w:r>
      <w:r w:rsidRPr="00BC0BF8">
        <w:t>(4), 818.</w:t>
      </w:r>
    </w:p>
    <w:p w14:paraId="3346D81C" w14:textId="77777777" w:rsidR="00B4331B" w:rsidRPr="00BC0BF8" w:rsidRDefault="00B4331B" w:rsidP="00B4331B">
      <w:pPr>
        <w:pStyle w:val="References"/>
      </w:pPr>
      <w:r w:rsidRPr="00BC0BF8">
        <w:t>Ma, X., Tao, Z., Wang, Y., Yu, H., &amp; Wang, Y. (2015). Long short-term memory neural network for traffic speed prediction using remote microwave sensor data. </w:t>
      </w:r>
      <w:r w:rsidRPr="00BC0BF8">
        <w:rPr>
          <w:i/>
          <w:iCs/>
        </w:rPr>
        <w:t>Transportation Research Part C: Emerging Technologies</w:t>
      </w:r>
      <w:r w:rsidRPr="00BC0BF8">
        <w:t>, </w:t>
      </w:r>
      <w:r w:rsidRPr="00BC0BF8">
        <w:rPr>
          <w:i/>
          <w:iCs/>
        </w:rPr>
        <w:t>54</w:t>
      </w:r>
      <w:r w:rsidRPr="00BC0BF8">
        <w:t>, 187-197.</w:t>
      </w:r>
    </w:p>
    <w:p w14:paraId="2C9A813E" w14:textId="77777777" w:rsidR="00B4331B" w:rsidRPr="00BC0BF8" w:rsidRDefault="00B4331B" w:rsidP="00B4331B">
      <w:pPr>
        <w:pStyle w:val="References"/>
      </w:pPr>
      <w:r w:rsidRPr="00BC0BF8">
        <w:lastRenderedPageBreak/>
        <w:t xml:space="preserve">Min, W., &amp; Wynter, L. (2011). Real-time road traffic prediction with </w:t>
      </w:r>
      <w:proofErr w:type="spellStart"/>
      <w:r w:rsidRPr="00BC0BF8">
        <w:t>spatio</w:t>
      </w:r>
      <w:proofErr w:type="spellEnd"/>
      <w:r w:rsidRPr="00BC0BF8">
        <w:t>-temporal correlations. </w:t>
      </w:r>
      <w:r w:rsidRPr="00BC0BF8">
        <w:rPr>
          <w:i/>
          <w:iCs/>
        </w:rPr>
        <w:t>Transportation Research Part C: Emerging Technologies</w:t>
      </w:r>
      <w:r w:rsidRPr="00BC0BF8">
        <w:t>, </w:t>
      </w:r>
      <w:r w:rsidRPr="00BC0BF8">
        <w:rPr>
          <w:i/>
          <w:iCs/>
        </w:rPr>
        <w:t>19</w:t>
      </w:r>
      <w:r w:rsidRPr="00BC0BF8">
        <w:t>(4), 606-616.</w:t>
      </w:r>
    </w:p>
    <w:p w14:paraId="3E5CF274" w14:textId="77777777" w:rsidR="00B4331B" w:rsidRPr="00BC0BF8" w:rsidRDefault="00B4331B" w:rsidP="00B4331B">
      <w:pPr>
        <w:pStyle w:val="References"/>
      </w:pPr>
      <w:proofErr w:type="spellStart"/>
      <w:r w:rsidRPr="00BC0BF8">
        <w:t>Okutani</w:t>
      </w:r>
      <w:proofErr w:type="spellEnd"/>
      <w:r w:rsidRPr="00BC0BF8">
        <w:t xml:space="preserve">, I., &amp; </w:t>
      </w:r>
      <w:proofErr w:type="spellStart"/>
      <w:r w:rsidRPr="00BC0BF8">
        <w:t>Stephanedes</w:t>
      </w:r>
      <w:proofErr w:type="spellEnd"/>
      <w:r w:rsidRPr="00BC0BF8">
        <w:t>, Y. J. (1984). Dynamic prediction of traffic volume through Kalman filtering theory. </w:t>
      </w:r>
      <w:r w:rsidRPr="00BC0BF8">
        <w:rPr>
          <w:i/>
          <w:iCs/>
        </w:rPr>
        <w:t>Transportation Research Part B: Methodological</w:t>
      </w:r>
      <w:r w:rsidRPr="00BC0BF8">
        <w:t>, </w:t>
      </w:r>
      <w:r w:rsidRPr="00BC0BF8">
        <w:rPr>
          <w:i/>
          <w:iCs/>
        </w:rPr>
        <w:t>18</w:t>
      </w:r>
      <w:r w:rsidRPr="00BC0BF8">
        <w:t>(1), 1-11.</w:t>
      </w:r>
    </w:p>
    <w:p w14:paraId="7020F952" w14:textId="77777777" w:rsidR="005E7E64" w:rsidRPr="00BC0BF8" w:rsidRDefault="005E7E64" w:rsidP="005E7E64">
      <w:pPr>
        <w:pStyle w:val="References"/>
      </w:pPr>
      <w:r w:rsidRPr="00BC0BF8">
        <w:t xml:space="preserve">Park, B., Messer, C., &amp; </w:t>
      </w:r>
      <w:proofErr w:type="spellStart"/>
      <w:r w:rsidRPr="00BC0BF8">
        <w:t>Urbanik</w:t>
      </w:r>
      <w:proofErr w:type="spellEnd"/>
      <w:r w:rsidRPr="00BC0BF8">
        <w:t xml:space="preserve"> II, T. (1998). Short-term freeway traffic volume forecasting using radial basis function neural network. </w:t>
      </w:r>
      <w:r w:rsidRPr="00BC0BF8">
        <w:rPr>
          <w:i/>
          <w:iCs/>
        </w:rPr>
        <w:t>Transportation Research Record: Journal of the Transportation Research Board</w:t>
      </w:r>
      <w:r w:rsidRPr="00BC0BF8">
        <w:t>, (1651), 39-47.</w:t>
      </w:r>
    </w:p>
    <w:p w14:paraId="0ECE1832" w14:textId="77777777" w:rsidR="00B4331B" w:rsidRPr="00BC0BF8" w:rsidRDefault="00B4331B" w:rsidP="00B4331B">
      <w:pPr>
        <w:pStyle w:val="References"/>
      </w:pPr>
      <w:r w:rsidRPr="00BC0BF8">
        <w:t xml:space="preserve">Park, J., Li, D., Murphey, Y. L., </w:t>
      </w:r>
      <w:proofErr w:type="spellStart"/>
      <w:r w:rsidRPr="00BC0BF8">
        <w:t>Kristinsson</w:t>
      </w:r>
      <w:proofErr w:type="spellEnd"/>
      <w:r w:rsidRPr="00BC0BF8">
        <w:t xml:space="preserve">, J., McGee, R., </w:t>
      </w:r>
      <w:proofErr w:type="spellStart"/>
      <w:r w:rsidRPr="00BC0BF8">
        <w:t>Kuang</w:t>
      </w:r>
      <w:proofErr w:type="spellEnd"/>
      <w:r w:rsidRPr="00BC0BF8">
        <w:t>, M., &amp; Phillips, T. (2011, July). Real time vehicle speed prediction using a neural network traffic model. In </w:t>
      </w:r>
      <w:r w:rsidRPr="00BC0BF8">
        <w:rPr>
          <w:i/>
          <w:iCs/>
        </w:rPr>
        <w:t>Neural Networks (IJCNN), The 2011 International Joint Conference on</w:t>
      </w:r>
      <w:r w:rsidRPr="00BC0BF8">
        <w:t> (pp. 2991-2996). IEEE.</w:t>
      </w:r>
    </w:p>
    <w:p w14:paraId="1382F7A8" w14:textId="77777777" w:rsidR="00B4331B" w:rsidRPr="00BC0BF8" w:rsidRDefault="00B4331B" w:rsidP="00B4331B">
      <w:pPr>
        <w:pStyle w:val="References"/>
      </w:pPr>
      <w:r w:rsidRPr="00BC0BF8">
        <w:t>Polson, N. G., &amp; Sokolov, V. O. (2017). Deep learning for short-term traffic flow prediction. </w:t>
      </w:r>
      <w:r w:rsidRPr="00BC0BF8">
        <w:rPr>
          <w:i/>
          <w:iCs/>
        </w:rPr>
        <w:t>Transportation Research Part C: Emerging Technologies</w:t>
      </w:r>
      <w:r w:rsidRPr="00BC0BF8">
        <w:t>, </w:t>
      </w:r>
      <w:r w:rsidRPr="00BC0BF8">
        <w:rPr>
          <w:i/>
          <w:iCs/>
        </w:rPr>
        <w:t>79</w:t>
      </w:r>
      <w:r w:rsidRPr="00BC0BF8">
        <w:t>, 1-17.</w:t>
      </w:r>
    </w:p>
    <w:p w14:paraId="22639211" w14:textId="77777777" w:rsidR="00B4331B" w:rsidRPr="00BC0BF8" w:rsidRDefault="00B4331B" w:rsidP="00B4331B">
      <w:pPr>
        <w:pStyle w:val="References"/>
      </w:pPr>
      <w:r w:rsidRPr="00BC0BF8">
        <w:t xml:space="preserve">Stathopoulos, A., &amp; </w:t>
      </w:r>
      <w:proofErr w:type="spellStart"/>
      <w:r w:rsidRPr="00BC0BF8">
        <w:t>Karlaftis</w:t>
      </w:r>
      <w:proofErr w:type="spellEnd"/>
      <w:r w:rsidRPr="00BC0BF8">
        <w:t xml:space="preserve">, M. G. (2003). A multivariate state space approach for urban traffic flow </w:t>
      </w:r>
      <w:proofErr w:type="spellStart"/>
      <w:r w:rsidRPr="00BC0BF8">
        <w:t>modeling</w:t>
      </w:r>
      <w:proofErr w:type="spellEnd"/>
      <w:r w:rsidRPr="00BC0BF8">
        <w:t xml:space="preserve"> and prediction. </w:t>
      </w:r>
      <w:r w:rsidRPr="00BC0BF8">
        <w:rPr>
          <w:i/>
          <w:iCs/>
        </w:rPr>
        <w:t>Transportation Research Part C: Emerging Technologies</w:t>
      </w:r>
      <w:r w:rsidRPr="00BC0BF8">
        <w:t>, </w:t>
      </w:r>
      <w:r w:rsidRPr="00BC0BF8">
        <w:rPr>
          <w:i/>
          <w:iCs/>
        </w:rPr>
        <w:t>11</w:t>
      </w:r>
      <w:r w:rsidRPr="00BC0BF8">
        <w:t>(2), 121-135.</w:t>
      </w:r>
    </w:p>
    <w:p w14:paraId="60E76C31" w14:textId="77777777" w:rsidR="00B4331B" w:rsidRPr="00BC0BF8" w:rsidRDefault="00B4331B" w:rsidP="00B4331B">
      <w:pPr>
        <w:pStyle w:val="References"/>
        <w:rPr>
          <w:lang w:eastAsia="zh-CN"/>
        </w:rPr>
      </w:pPr>
      <w:r w:rsidRPr="00BC0BF8">
        <w:t>Sun, S., Zhang, C., &amp; Yu, G. (2006). A Bayesian network approach to traffic flow forecasting. </w:t>
      </w:r>
      <w:r w:rsidRPr="00BC0BF8">
        <w:rPr>
          <w:i/>
          <w:iCs/>
        </w:rPr>
        <w:t>IEEE Transactions on intelligent transportation systems</w:t>
      </w:r>
      <w:r w:rsidRPr="00BC0BF8">
        <w:t>, </w:t>
      </w:r>
      <w:r w:rsidRPr="00BC0BF8">
        <w:rPr>
          <w:i/>
          <w:iCs/>
        </w:rPr>
        <w:t>7</w:t>
      </w:r>
      <w:r w:rsidRPr="00BC0BF8">
        <w:t>(1), 124-132.</w:t>
      </w:r>
    </w:p>
    <w:p w14:paraId="292E81B9" w14:textId="77777777" w:rsidR="00B4331B" w:rsidRPr="00BC0BF8" w:rsidRDefault="00B4331B" w:rsidP="00B4331B">
      <w:pPr>
        <w:pStyle w:val="References"/>
        <w:rPr>
          <w:lang w:eastAsia="zh-CN"/>
        </w:rPr>
      </w:pPr>
      <w:r w:rsidRPr="00BC0BF8">
        <w:t>Tang</w:t>
      </w:r>
      <w:r w:rsidRPr="00BC0BF8">
        <w:rPr>
          <w:lang w:eastAsia="zh-CN"/>
        </w:rPr>
        <w:t xml:space="preserve">, J., </w:t>
      </w:r>
      <w:proofErr w:type="spellStart"/>
      <w:r w:rsidRPr="00BC0BF8">
        <w:rPr>
          <w:lang w:eastAsia="zh-CN"/>
        </w:rPr>
        <w:t>Alelyani</w:t>
      </w:r>
      <w:proofErr w:type="spellEnd"/>
      <w:r w:rsidRPr="00BC0BF8">
        <w:rPr>
          <w:lang w:eastAsia="zh-CN"/>
        </w:rPr>
        <w:t>, S., &amp; Liu, H. (2014). Feature selection for classification: A review. </w:t>
      </w:r>
      <w:r w:rsidRPr="00BC0BF8">
        <w:rPr>
          <w:i/>
          <w:iCs/>
          <w:lang w:eastAsia="zh-CN"/>
        </w:rPr>
        <w:t>Data classification: Algorithms and applications</w:t>
      </w:r>
      <w:r w:rsidRPr="00BC0BF8">
        <w:rPr>
          <w:lang w:eastAsia="zh-CN"/>
        </w:rPr>
        <w:t>, 37.</w:t>
      </w:r>
    </w:p>
    <w:p w14:paraId="78335B96" w14:textId="77777777" w:rsidR="00B4331B" w:rsidRPr="00BC0BF8" w:rsidRDefault="00B4331B" w:rsidP="00B4331B">
      <w:pPr>
        <w:pStyle w:val="References"/>
      </w:pPr>
      <w:r w:rsidRPr="00BC0BF8">
        <w:t>Tang, J., Liu, F., Zou, Y., Zhang, W., &amp; Wang, Y. (2017). An improved fuzzy neural network for traffic speed prediction considering periodic characteristic. </w:t>
      </w:r>
      <w:r w:rsidRPr="00BC0BF8">
        <w:rPr>
          <w:i/>
          <w:iCs/>
        </w:rPr>
        <w:t>IEEE Transactions on Intelligent Transportation Systems</w:t>
      </w:r>
      <w:r w:rsidRPr="00BC0BF8">
        <w:t>, </w:t>
      </w:r>
      <w:r w:rsidRPr="00BC0BF8">
        <w:rPr>
          <w:i/>
          <w:iCs/>
        </w:rPr>
        <w:t>18</w:t>
      </w:r>
      <w:r w:rsidRPr="00BC0BF8">
        <w:t>(9), 2340-2350.</w:t>
      </w:r>
    </w:p>
    <w:p w14:paraId="6BCD7638" w14:textId="77777777" w:rsidR="00B4331B" w:rsidRPr="00BC0BF8" w:rsidRDefault="00B4331B" w:rsidP="00B4331B">
      <w:pPr>
        <w:pStyle w:val="References"/>
      </w:pPr>
      <w:r w:rsidRPr="00BC0BF8">
        <w:lastRenderedPageBreak/>
        <w:t xml:space="preserve">Williams, B. (2001). Multivariate vehicular traffic flow prediction: evaluation of ARIMAX </w:t>
      </w:r>
      <w:proofErr w:type="spellStart"/>
      <w:r w:rsidRPr="00BC0BF8">
        <w:t>modeling</w:t>
      </w:r>
      <w:proofErr w:type="spellEnd"/>
      <w:r w:rsidRPr="00BC0BF8">
        <w:t>. </w:t>
      </w:r>
      <w:r w:rsidRPr="00BC0BF8">
        <w:rPr>
          <w:i/>
          <w:iCs/>
        </w:rPr>
        <w:t>Transportation Research Record: Journal of the Transportation Research Board</w:t>
      </w:r>
      <w:r w:rsidRPr="00BC0BF8">
        <w:t>, (1776), 194-200.</w:t>
      </w:r>
    </w:p>
    <w:p w14:paraId="443D245A" w14:textId="77777777" w:rsidR="00B4331B" w:rsidRDefault="00B4331B" w:rsidP="00B4331B">
      <w:pPr>
        <w:pStyle w:val="References"/>
        <w:rPr>
          <w:ins w:id="164" w:author="Microsoft" w:date="2019-01-26T16:24:00Z"/>
          <w:lang w:eastAsia="zh-CN"/>
        </w:rPr>
      </w:pPr>
      <w:r w:rsidRPr="00BC0BF8">
        <w:t xml:space="preserve">Wu, Y. J., Chen, F., Lu, C. T., &amp; Yang, S. (2016). Urban traffic flow prediction using a </w:t>
      </w:r>
      <w:proofErr w:type="spellStart"/>
      <w:r w:rsidRPr="00BC0BF8">
        <w:t>spatio</w:t>
      </w:r>
      <w:proofErr w:type="spellEnd"/>
      <w:r w:rsidRPr="00BC0BF8">
        <w:t>-temporal random effects model. </w:t>
      </w:r>
      <w:r w:rsidRPr="00BC0BF8">
        <w:rPr>
          <w:i/>
          <w:iCs/>
        </w:rPr>
        <w:t>Journal of Intelligent Transportation Systems</w:t>
      </w:r>
      <w:r w:rsidRPr="00BC0BF8">
        <w:t>, </w:t>
      </w:r>
      <w:r w:rsidRPr="00BC0BF8">
        <w:rPr>
          <w:i/>
          <w:iCs/>
        </w:rPr>
        <w:t>20</w:t>
      </w:r>
      <w:r w:rsidRPr="00BC0BF8">
        <w:t>(3), 282-293.</w:t>
      </w:r>
    </w:p>
    <w:p w14:paraId="4CB0A071" w14:textId="77777777" w:rsidR="00925497" w:rsidRPr="00925497" w:rsidRDefault="00925497" w:rsidP="00925497">
      <w:pPr>
        <w:pStyle w:val="References"/>
        <w:rPr>
          <w:ins w:id="165" w:author="Microsoft" w:date="2019-01-26T16:24:00Z"/>
          <w:lang w:eastAsia="zh-CN"/>
        </w:rPr>
      </w:pPr>
      <w:proofErr w:type="gramStart"/>
      <w:ins w:id="166" w:author="Microsoft" w:date="2019-01-26T16:24:00Z">
        <w:r w:rsidRPr="00925497">
          <w:rPr>
            <w:lang w:eastAsia="zh-CN"/>
          </w:rPr>
          <w:t xml:space="preserve">Williams, B. M., &amp; </w:t>
        </w:r>
        <w:proofErr w:type="spellStart"/>
        <w:r w:rsidRPr="00925497">
          <w:rPr>
            <w:lang w:eastAsia="zh-CN"/>
          </w:rPr>
          <w:t>Hoel</w:t>
        </w:r>
        <w:proofErr w:type="spellEnd"/>
        <w:r w:rsidRPr="00925497">
          <w:rPr>
            <w:lang w:eastAsia="zh-CN"/>
          </w:rPr>
          <w:t>, L. A. (2003).</w:t>
        </w:r>
        <w:proofErr w:type="gramEnd"/>
        <w:r w:rsidRPr="00925497">
          <w:rPr>
            <w:lang w:eastAsia="zh-CN"/>
          </w:rPr>
          <w:t xml:space="preserve"> </w:t>
        </w:r>
        <w:proofErr w:type="spellStart"/>
        <w:r w:rsidRPr="00925497">
          <w:rPr>
            <w:lang w:eastAsia="zh-CN"/>
          </w:rPr>
          <w:t>Modeling</w:t>
        </w:r>
        <w:proofErr w:type="spellEnd"/>
        <w:r w:rsidRPr="00925497">
          <w:rPr>
            <w:lang w:eastAsia="zh-CN"/>
          </w:rPr>
          <w:t xml:space="preserve"> and forecasting vehicular traffic flow as a seasonal ARIMA process: Theoretical basis and empirical results. </w:t>
        </w:r>
        <w:proofErr w:type="gramStart"/>
        <w:r w:rsidRPr="00925497">
          <w:rPr>
            <w:i/>
            <w:lang w:eastAsia="zh-CN"/>
          </w:rPr>
          <w:t>Journal of transportation engineering, 129</w:t>
        </w:r>
        <w:r w:rsidRPr="00925497">
          <w:rPr>
            <w:lang w:eastAsia="zh-CN"/>
          </w:rPr>
          <w:t>(6), 664-672.</w:t>
        </w:r>
        <w:proofErr w:type="gramEnd"/>
      </w:ins>
    </w:p>
    <w:p w14:paraId="06AFA7F7" w14:textId="77777777" w:rsidR="00925497" w:rsidRPr="00BC0BF8" w:rsidRDefault="00925497" w:rsidP="00B4331B">
      <w:pPr>
        <w:pStyle w:val="References"/>
        <w:rPr>
          <w:lang w:eastAsia="zh-CN"/>
        </w:rPr>
      </w:pPr>
    </w:p>
    <w:p w14:paraId="78A85AA5" w14:textId="77777777" w:rsidR="00B4331B" w:rsidRPr="00BC0BF8" w:rsidRDefault="00B4331B" w:rsidP="00B4331B">
      <w:pPr>
        <w:pStyle w:val="References"/>
        <w:rPr>
          <w:lang w:eastAsia="zh-CN"/>
        </w:rPr>
      </w:pPr>
      <w:proofErr w:type="gramStart"/>
      <w:r w:rsidRPr="00BC0BF8">
        <w:t>Wu, Y., &amp; Tan, H. (2016).</w:t>
      </w:r>
      <w:proofErr w:type="gramEnd"/>
      <w:r w:rsidRPr="00BC0BF8">
        <w:t xml:space="preserve"> Short-term traffic flow forecasting with spatial-temporal correlation in a hybrid deep learning framework. </w:t>
      </w:r>
      <w:proofErr w:type="spellStart"/>
      <w:r w:rsidRPr="00BC0BF8">
        <w:rPr>
          <w:i/>
          <w:iCs/>
        </w:rPr>
        <w:t>arXiv</w:t>
      </w:r>
      <w:proofErr w:type="spellEnd"/>
      <w:r w:rsidRPr="00BC0BF8">
        <w:rPr>
          <w:i/>
          <w:iCs/>
        </w:rPr>
        <w:t xml:space="preserve"> preprint arXiv:1612.01022</w:t>
      </w:r>
      <w:r w:rsidRPr="00BC0BF8">
        <w:t>.</w:t>
      </w:r>
    </w:p>
    <w:p w14:paraId="6DAA76DB" w14:textId="77777777" w:rsidR="00B4331B" w:rsidRPr="00AF3086" w:rsidRDefault="00B4331B" w:rsidP="00B4331B">
      <w:pPr>
        <w:pStyle w:val="References"/>
        <w:rPr>
          <w:color w:val="FF0000"/>
          <w:lang w:eastAsia="zh-CN"/>
          <w:rPrChange w:id="167" w:author="Microsoft" w:date="2019-01-25T15:42:00Z">
            <w:rPr>
              <w:lang w:eastAsia="zh-CN"/>
            </w:rPr>
          </w:rPrChange>
        </w:rPr>
      </w:pPr>
      <w:proofErr w:type="gramStart"/>
      <w:r w:rsidRPr="00AF3086">
        <w:rPr>
          <w:color w:val="FF0000"/>
          <w:rPrChange w:id="168" w:author="Microsoft" w:date="2019-01-25T15:42:00Z">
            <w:rPr/>
          </w:rPrChange>
        </w:rPr>
        <w:t>Yang,</w:t>
      </w:r>
      <w:r w:rsidRPr="00AF3086">
        <w:rPr>
          <w:color w:val="FF0000"/>
          <w:lang w:eastAsia="zh-CN"/>
        </w:rPr>
        <w:t xml:space="preserve"> </w:t>
      </w:r>
      <w:r w:rsidRPr="00AF3086">
        <w:rPr>
          <w:color w:val="FF0000"/>
          <w:rPrChange w:id="169" w:author="Microsoft" w:date="2019-01-25T15:42:00Z">
            <w:rPr/>
          </w:rPrChange>
        </w:rPr>
        <w:t>Z</w:t>
      </w:r>
      <w:r w:rsidRPr="00AF3086">
        <w:rPr>
          <w:color w:val="FF0000"/>
          <w:lang w:eastAsia="zh-CN"/>
          <w:rPrChange w:id="170" w:author="Microsoft" w:date="2019-01-25T15:42:00Z">
            <w:rPr>
              <w:lang w:eastAsia="zh-CN"/>
            </w:rPr>
          </w:rPrChange>
        </w:rPr>
        <w:t>., &amp; Zhu, Z. (1999).</w:t>
      </w:r>
      <w:proofErr w:type="gramEnd"/>
      <w:r w:rsidRPr="00AF3086">
        <w:rPr>
          <w:color w:val="FF0000"/>
          <w:lang w:eastAsia="zh-CN"/>
          <w:rPrChange w:id="171" w:author="Microsoft" w:date="2019-01-25T15:42:00Z">
            <w:rPr>
              <w:lang w:eastAsia="zh-CN"/>
            </w:rPr>
          </w:rPrChange>
        </w:rPr>
        <w:t xml:space="preserve"> A real-time traffic volume prediction model based on the </w:t>
      </w:r>
      <w:proofErr w:type="spellStart"/>
      <w:r w:rsidRPr="00AF3086">
        <w:rPr>
          <w:color w:val="FF0000"/>
          <w:lang w:eastAsia="zh-CN"/>
          <w:rPrChange w:id="172" w:author="Microsoft" w:date="2019-01-25T15:42:00Z">
            <w:rPr>
              <w:lang w:eastAsia="zh-CN"/>
            </w:rPr>
          </w:rPrChange>
        </w:rPr>
        <w:t>kalman</w:t>
      </w:r>
      <w:proofErr w:type="spellEnd"/>
      <w:r w:rsidRPr="00AF3086">
        <w:rPr>
          <w:color w:val="FF0000"/>
          <w:lang w:eastAsia="zh-CN"/>
          <w:rPrChange w:id="173" w:author="Microsoft" w:date="2019-01-25T15:42:00Z">
            <w:rPr>
              <w:lang w:eastAsia="zh-CN"/>
            </w:rPr>
          </w:rPrChange>
        </w:rPr>
        <w:t xml:space="preserve"> filtering theory. </w:t>
      </w:r>
      <w:r w:rsidRPr="00AF3086">
        <w:rPr>
          <w:i/>
          <w:iCs/>
          <w:color w:val="FF0000"/>
          <w:lang w:eastAsia="zh-CN"/>
          <w:rPrChange w:id="174" w:author="Microsoft" w:date="2019-01-25T15:42:00Z">
            <w:rPr>
              <w:i/>
              <w:iCs/>
              <w:lang w:eastAsia="zh-CN"/>
            </w:rPr>
          </w:rPrChange>
        </w:rPr>
        <w:t>China Journal of Highway and Transport</w:t>
      </w:r>
      <w:r w:rsidRPr="00AF3086">
        <w:rPr>
          <w:color w:val="FF0000"/>
          <w:lang w:eastAsia="zh-CN"/>
          <w:rPrChange w:id="175" w:author="Microsoft" w:date="2019-01-25T15:42:00Z">
            <w:rPr>
              <w:lang w:eastAsia="zh-CN"/>
            </w:rPr>
          </w:rPrChange>
        </w:rPr>
        <w:t>, </w:t>
      </w:r>
      <w:r w:rsidRPr="00AF3086">
        <w:rPr>
          <w:i/>
          <w:iCs/>
          <w:color w:val="FF0000"/>
          <w:lang w:eastAsia="zh-CN"/>
          <w:rPrChange w:id="176" w:author="Microsoft" w:date="2019-01-25T15:42:00Z">
            <w:rPr>
              <w:i/>
              <w:iCs/>
              <w:lang w:eastAsia="zh-CN"/>
            </w:rPr>
          </w:rPrChange>
        </w:rPr>
        <w:t>12</w:t>
      </w:r>
      <w:r w:rsidRPr="00AF3086">
        <w:rPr>
          <w:color w:val="FF0000"/>
          <w:lang w:eastAsia="zh-CN"/>
          <w:rPrChange w:id="177" w:author="Microsoft" w:date="2019-01-25T15:42:00Z">
            <w:rPr>
              <w:lang w:eastAsia="zh-CN"/>
            </w:rPr>
          </w:rPrChange>
        </w:rPr>
        <w:t>(3), 63-67.</w:t>
      </w:r>
    </w:p>
    <w:p w14:paraId="3F9EA69F" w14:textId="77777777" w:rsidR="00B4331B" w:rsidRPr="00027B69" w:rsidRDefault="00B4331B" w:rsidP="00B4331B">
      <w:pPr>
        <w:pStyle w:val="References"/>
        <w:rPr>
          <w:color w:val="FF0000"/>
          <w:lang w:eastAsia="zh-CN"/>
        </w:rPr>
      </w:pPr>
      <w:proofErr w:type="gramStart"/>
      <w:r w:rsidRPr="005A7F60">
        <w:rPr>
          <w:color w:val="FF0000"/>
          <w:lang w:eastAsia="zh-CN"/>
        </w:rPr>
        <w:t>Yu, B., Song, X., Guan, F., Yang, Z., &amp; Yao, B. (2016).</w:t>
      </w:r>
      <w:proofErr w:type="gramEnd"/>
      <w:r w:rsidRPr="005A7F60">
        <w:rPr>
          <w:color w:val="FF0000"/>
          <w:lang w:eastAsia="zh-CN"/>
        </w:rPr>
        <w:t xml:space="preserve"> k-Nearest </w:t>
      </w:r>
      <w:proofErr w:type="spellStart"/>
      <w:r w:rsidRPr="005A7F60">
        <w:rPr>
          <w:color w:val="FF0000"/>
          <w:lang w:eastAsia="zh-CN"/>
        </w:rPr>
        <w:t>neighbor</w:t>
      </w:r>
      <w:proofErr w:type="spellEnd"/>
      <w:r w:rsidRPr="005A7F60">
        <w:rPr>
          <w:color w:val="FF0000"/>
          <w:lang w:eastAsia="zh-CN"/>
        </w:rPr>
        <w:t xml:space="preserve"> model for multiple-time-step prediction of short-term traffic condition. </w:t>
      </w:r>
      <w:r w:rsidRPr="005A7F60">
        <w:rPr>
          <w:i/>
          <w:iCs/>
          <w:color w:val="FF0000"/>
          <w:lang w:eastAsia="zh-CN"/>
        </w:rPr>
        <w:t>Journal of Transportation Engineering</w:t>
      </w:r>
      <w:r w:rsidRPr="005A7F60">
        <w:rPr>
          <w:color w:val="FF0000"/>
          <w:lang w:eastAsia="zh-CN"/>
        </w:rPr>
        <w:t>, </w:t>
      </w:r>
      <w:r w:rsidRPr="005A7F60">
        <w:rPr>
          <w:i/>
          <w:iCs/>
          <w:color w:val="FF0000"/>
          <w:lang w:eastAsia="zh-CN"/>
        </w:rPr>
        <w:t>142</w:t>
      </w:r>
      <w:r w:rsidRPr="005A7F60">
        <w:rPr>
          <w:color w:val="FF0000"/>
          <w:lang w:eastAsia="zh-CN"/>
        </w:rPr>
        <w:t>(6), 04016018.</w:t>
      </w:r>
    </w:p>
    <w:p w14:paraId="446AED5D" w14:textId="77777777" w:rsidR="00B4331B" w:rsidRPr="00BC0BF8" w:rsidRDefault="00B4331B" w:rsidP="00B4331B">
      <w:pPr>
        <w:pStyle w:val="References"/>
      </w:pPr>
      <w:r w:rsidRPr="00BC0BF8">
        <w:t xml:space="preserve">Zhang, L., Liu, Q., Yang, W., Wei, N., &amp; Dong, D. (2013). An improved k-nearest </w:t>
      </w:r>
      <w:proofErr w:type="spellStart"/>
      <w:r w:rsidRPr="00BC0BF8">
        <w:t>neighbor</w:t>
      </w:r>
      <w:proofErr w:type="spellEnd"/>
      <w:r w:rsidRPr="00BC0BF8">
        <w:t xml:space="preserve"> model for short-term traffic flow prediction. </w:t>
      </w:r>
      <w:r w:rsidRPr="00BC0BF8">
        <w:rPr>
          <w:i/>
          <w:iCs/>
        </w:rPr>
        <w:t xml:space="preserve">Procedia-Social and </w:t>
      </w:r>
      <w:proofErr w:type="spellStart"/>
      <w:r w:rsidRPr="00BC0BF8">
        <w:rPr>
          <w:i/>
          <w:iCs/>
        </w:rPr>
        <w:t>Behavioral</w:t>
      </w:r>
      <w:proofErr w:type="spellEnd"/>
      <w:r w:rsidRPr="00BC0BF8">
        <w:rPr>
          <w:i/>
          <w:iCs/>
        </w:rPr>
        <w:t xml:space="preserve"> Sciences</w:t>
      </w:r>
      <w:r w:rsidRPr="00BC0BF8">
        <w:t>, </w:t>
      </w:r>
      <w:r w:rsidRPr="00BC0BF8">
        <w:rPr>
          <w:i/>
          <w:iCs/>
        </w:rPr>
        <w:t>96</w:t>
      </w:r>
      <w:r w:rsidRPr="00BC0BF8">
        <w:t>, 653-662.</w:t>
      </w:r>
    </w:p>
    <w:p w14:paraId="5520ED30" w14:textId="77777777" w:rsidR="00B4331B" w:rsidRPr="00BC0BF8" w:rsidRDefault="00B4331B" w:rsidP="00B4331B">
      <w:pPr>
        <w:pStyle w:val="References"/>
      </w:pPr>
      <w:r w:rsidRPr="00BC0BF8">
        <w:t xml:space="preserve">Zhang, W., Qi, Y., </w:t>
      </w:r>
      <w:proofErr w:type="spellStart"/>
      <w:r w:rsidRPr="00BC0BF8">
        <w:t>Henrickson</w:t>
      </w:r>
      <w:proofErr w:type="spellEnd"/>
      <w:r w:rsidRPr="00BC0BF8">
        <w:t>, K., Tang, J., &amp; Wang, Y. (2017). Vehicle traffic delay prediction in ferry terminal based on Bayesian multiple models combination method. </w:t>
      </w:r>
      <w:proofErr w:type="spellStart"/>
      <w:r w:rsidRPr="00BC0BF8">
        <w:rPr>
          <w:i/>
          <w:iCs/>
        </w:rPr>
        <w:t>Transportmetrica</w:t>
      </w:r>
      <w:proofErr w:type="spellEnd"/>
      <w:r w:rsidRPr="00BC0BF8">
        <w:rPr>
          <w:i/>
          <w:iCs/>
        </w:rPr>
        <w:t xml:space="preserve"> A: Transport Science</w:t>
      </w:r>
      <w:r w:rsidRPr="00BC0BF8">
        <w:t>, </w:t>
      </w:r>
      <w:r w:rsidRPr="00BC0BF8">
        <w:rPr>
          <w:i/>
          <w:iCs/>
        </w:rPr>
        <w:t>13</w:t>
      </w:r>
      <w:r w:rsidRPr="00BC0BF8">
        <w:t>(5), 467-490.</w:t>
      </w:r>
    </w:p>
    <w:p w14:paraId="6B38338F" w14:textId="77777777" w:rsidR="00B4331B" w:rsidRPr="00BC0BF8" w:rsidRDefault="00B4331B" w:rsidP="00B4331B">
      <w:pPr>
        <w:pStyle w:val="References"/>
        <w:rPr>
          <w:lang w:eastAsia="zh-CN"/>
        </w:rPr>
      </w:pPr>
      <w:r w:rsidRPr="00BC0BF8">
        <w:t xml:space="preserve">Zhang, W., Qi, Y., Zhou, Z., </w:t>
      </w:r>
      <w:proofErr w:type="spellStart"/>
      <w:r w:rsidRPr="00BC0BF8">
        <w:t>Biancardo</w:t>
      </w:r>
      <w:proofErr w:type="spellEnd"/>
      <w:r w:rsidRPr="00BC0BF8">
        <w:t>, S. A., &amp; Wang, Y. (2018). Method of speed data fusion based on Bayesian combination algorithm and high-order multi-variable Markov model. </w:t>
      </w:r>
      <w:r w:rsidRPr="00BC0BF8">
        <w:rPr>
          <w:i/>
          <w:iCs/>
        </w:rPr>
        <w:t>IET Intelligent Transport Systems</w:t>
      </w:r>
      <w:r w:rsidRPr="00BC0BF8">
        <w:t>, </w:t>
      </w:r>
      <w:r w:rsidRPr="00BC0BF8">
        <w:rPr>
          <w:i/>
          <w:iCs/>
        </w:rPr>
        <w:t>12</w:t>
      </w:r>
      <w:r w:rsidRPr="00BC0BF8">
        <w:t>(10), 1312-1321.</w:t>
      </w:r>
    </w:p>
    <w:p w14:paraId="661EEF15" w14:textId="77777777" w:rsidR="00B4331B" w:rsidRPr="00BC0BF8" w:rsidRDefault="00B4331B" w:rsidP="00B4331B">
      <w:pPr>
        <w:pStyle w:val="References"/>
        <w:rPr>
          <w:lang w:eastAsia="zh-CN"/>
        </w:rPr>
      </w:pPr>
      <w:r w:rsidRPr="00BC0BF8">
        <w:rPr>
          <w:lang w:eastAsia="zh-CN"/>
        </w:rPr>
        <w:lastRenderedPageBreak/>
        <w:t>Zhang, W., Zou, Y., Tang, J., Ash, J., &amp; Wang, Y. (2016). Short-term prediction of vehicle waiting queue at ferry terminal based on machine learning method. </w:t>
      </w:r>
      <w:r w:rsidRPr="00BC0BF8">
        <w:rPr>
          <w:i/>
          <w:iCs/>
          <w:lang w:eastAsia="zh-CN"/>
        </w:rPr>
        <w:t>Journal of Marine Science and Technology</w:t>
      </w:r>
      <w:r w:rsidRPr="00BC0BF8">
        <w:rPr>
          <w:lang w:eastAsia="zh-CN"/>
        </w:rPr>
        <w:t>, </w:t>
      </w:r>
      <w:r w:rsidRPr="00BC0BF8">
        <w:rPr>
          <w:i/>
          <w:iCs/>
          <w:lang w:eastAsia="zh-CN"/>
        </w:rPr>
        <w:t>21</w:t>
      </w:r>
      <w:r w:rsidRPr="00BC0BF8">
        <w:rPr>
          <w:lang w:eastAsia="zh-CN"/>
        </w:rPr>
        <w:t>(4), 729-741.</w:t>
      </w:r>
    </w:p>
    <w:p w14:paraId="4BC6D551" w14:textId="77777777" w:rsidR="00B4331B" w:rsidRPr="00BC0BF8" w:rsidRDefault="00B4331B" w:rsidP="00B4331B">
      <w:pPr>
        <w:pStyle w:val="References"/>
        <w:rPr>
          <w:lang w:eastAsia="zh-CN"/>
        </w:rPr>
      </w:pPr>
      <w:r w:rsidRPr="00BC0BF8">
        <w:rPr>
          <w:lang w:eastAsia="zh-CN"/>
        </w:rPr>
        <w:t xml:space="preserve">Zhang, Y., Zhang, Y., &amp; </w:t>
      </w:r>
      <w:proofErr w:type="spellStart"/>
      <w:r w:rsidRPr="00BC0BF8">
        <w:rPr>
          <w:lang w:eastAsia="zh-CN"/>
        </w:rPr>
        <w:t>Haghani</w:t>
      </w:r>
      <w:proofErr w:type="spellEnd"/>
      <w:r w:rsidRPr="00BC0BF8">
        <w:rPr>
          <w:lang w:eastAsia="zh-CN"/>
        </w:rPr>
        <w:t>, A. (2014). A hybrid short-term traffic flow forecasting method based on spectral analysis and statistical volatility model. </w:t>
      </w:r>
      <w:r w:rsidRPr="00BC0BF8">
        <w:rPr>
          <w:i/>
          <w:iCs/>
          <w:lang w:eastAsia="zh-CN"/>
        </w:rPr>
        <w:t>Transportation Research Part C: Emerging Technologies</w:t>
      </w:r>
      <w:r w:rsidRPr="00BC0BF8">
        <w:rPr>
          <w:lang w:eastAsia="zh-CN"/>
        </w:rPr>
        <w:t>, </w:t>
      </w:r>
      <w:r w:rsidRPr="00BC0BF8">
        <w:rPr>
          <w:i/>
          <w:iCs/>
          <w:lang w:eastAsia="zh-CN"/>
        </w:rPr>
        <w:t>43</w:t>
      </w:r>
      <w:r w:rsidRPr="00BC0BF8">
        <w:rPr>
          <w:lang w:eastAsia="zh-CN"/>
        </w:rPr>
        <w:t>, 65-78.</w:t>
      </w:r>
    </w:p>
    <w:p w14:paraId="4B1ED8CB" w14:textId="66702F51" w:rsidR="005A7F60" w:rsidRPr="00BC0BF8" w:rsidRDefault="005A7F60" w:rsidP="00B4331B">
      <w:pPr>
        <w:pStyle w:val="References"/>
        <w:rPr>
          <w:color w:val="FF0000"/>
          <w:lang w:eastAsia="zh-CN"/>
        </w:rPr>
      </w:pPr>
    </w:p>
    <w:sectPr w:rsidR="005A7F60" w:rsidRPr="00BC0BF8"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0C8151" w14:textId="77777777" w:rsidR="00C17562" w:rsidRDefault="00C17562" w:rsidP="005D3357">
      <w:r>
        <w:separator/>
      </w:r>
    </w:p>
  </w:endnote>
  <w:endnote w:type="continuationSeparator" w:id="0">
    <w:p w14:paraId="5C93F93B" w14:textId="77777777" w:rsidR="00C17562" w:rsidRDefault="00C17562"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C31772" w14:textId="77777777" w:rsidR="00C17562" w:rsidRDefault="00C17562" w:rsidP="005D3357">
      <w:r>
        <w:separator/>
      </w:r>
    </w:p>
  </w:footnote>
  <w:footnote w:type="continuationSeparator" w:id="0">
    <w:p w14:paraId="14B6DF5F" w14:textId="77777777" w:rsidR="00C17562" w:rsidRDefault="00C17562"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9FE051E"/>
    <w:multiLevelType w:val="hybridMultilevel"/>
    <w:tmpl w:val="E4A67ACC"/>
    <w:lvl w:ilvl="0" w:tplc="5950AE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50FB7EE4"/>
    <w:multiLevelType w:val="hybridMultilevel"/>
    <w:tmpl w:val="6F7A0A10"/>
    <w:lvl w:ilvl="0" w:tplc="C3C623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9">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7"/>
  </w:num>
  <w:num w:numId="3">
    <w:abstractNumId w:val="13"/>
  </w:num>
  <w:num w:numId="4">
    <w:abstractNumId w:val="30"/>
  </w:num>
  <w:num w:numId="5">
    <w:abstractNumId w:val="28"/>
  </w:num>
  <w:num w:numId="6">
    <w:abstractNumId w:val="16"/>
  </w:num>
  <w:num w:numId="7">
    <w:abstractNumId w:val="23"/>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9"/>
  </w:num>
  <w:num w:numId="19">
    <w:abstractNumId w:val="24"/>
  </w:num>
  <w:num w:numId="20">
    <w:abstractNumId w:val="15"/>
  </w:num>
  <w:num w:numId="21">
    <w:abstractNumId w:val="17"/>
  </w:num>
  <w:num w:numId="22">
    <w:abstractNumId w:val="11"/>
  </w:num>
  <w:num w:numId="23">
    <w:abstractNumId w:val="0"/>
  </w:num>
  <w:num w:numId="24">
    <w:abstractNumId w:val="12"/>
  </w:num>
  <w:num w:numId="25">
    <w:abstractNumId w:val="21"/>
  </w:num>
  <w:num w:numId="26">
    <w:abstractNumId w:val="25"/>
  </w:num>
  <w:num w:numId="27">
    <w:abstractNumId w:val="26"/>
  </w:num>
  <w:num w:numId="28">
    <w:abstractNumId w:val="14"/>
  </w:num>
  <w:num w:numId="29">
    <w:abstractNumId w:val="29"/>
  </w:num>
  <w:num w:numId="30">
    <w:abstractNumId w:val="18"/>
  </w:num>
  <w:num w:numId="31">
    <w:abstractNumId w:val="2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attachedTemplate r:id="rId1"/>
  <w:linkStyles/>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619"/>
    <w:rsid w:val="00022B7B"/>
    <w:rsid w:val="00022BB3"/>
    <w:rsid w:val="00023EBB"/>
    <w:rsid w:val="00026911"/>
    <w:rsid w:val="00027741"/>
    <w:rsid w:val="000308DD"/>
    <w:rsid w:val="00032137"/>
    <w:rsid w:val="00032919"/>
    <w:rsid w:val="00032A9C"/>
    <w:rsid w:val="00033A9B"/>
    <w:rsid w:val="00035E13"/>
    <w:rsid w:val="000409CC"/>
    <w:rsid w:val="00042668"/>
    <w:rsid w:val="00044D4B"/>
    <w:rsid w:val="000474DB"/>
    <w:rsid w:val="00051674"/>
    <w:rsid w:val="00053D7D"/>
    <w:rsid w:val="00054E88"/>
    <w:rsid w:val="00055634"/>
    <w:rsid w:val="000562DF"/>
    <w:rsid w:val="0006082F"/>
    <w:rsid w:val="00062398"/>
    <w:rsid w:val="0006294D"/>
    <w:rsid w:val="0006366C"/>
    <w:rsid w:val="00065D3E"/>
    <w:rsid w:val="000674DA"/>
    <w:rsid w:val="00067F8E"/>
    <w:rsid w:val="00071BFC"/>
    <w:rsid w:val="000724BB"/>
    <w:rsid w:val="00073F6D"/>
    <w:rsid w:val="000759FD"/>
    <w:rsid w:val="00075AE2"/>
    <w:rsid w:val="00083C03"/>
    <w:rsid w:val="00083E97"/>
    <w:rsid w:val="0008411E"/>
    <w:rsid w:val="00090A63"/>
    <w:rsid w:val="0009252A"/>
    <w:rsid w:val="00094B70"/>
    <w:rsid w:val="00095609"/>
    <w:rsid w:val="00095C30"/>
    <w:rsid w:val="000A104E"/>
    <w:rsid w:val="000A1445"/>
    <w:rsid w:val="000A28B4"/>
    <w:rsid w:val="000A6A77"/>
    <w:rsid w:val="000A7283"/>
    <w:rsid w:val="000A7728"/>
    <w:rsid w:val="000B0FAD"/>
    <w:rsid w:val="000B30C3"/>
    <w:rsid w:val="000B3926"/>
    <w:rsid w:val="000B6AE2"/>
    <w:rsid w:val="000B7D54"/>
    <w:rsid w:val="000C2FD6"/>
    <w:rsid w:val="000C6034"/>
    <w:rsid w:val="000C794D"/>
    <w:rsid w:val="000D0782"/>
    <w:rsid w:val="000D0B85"/>
    <w:rsid w:val="000D2357"/>
    <w:rsid w:val="000D28F3"/>
    <w:rsid w:val="000D3125"/>
    <w:rsid w:val="000D69ED"/>
    <w:rsid w:val="000D6B0B"/>
    <w:rsid w:val="000D6CA7"/>
    <w:rsid w:val="000D7A83"/>
    <w:rsid w:val="000D7C70"/>
    <w:rsid w:val="000E4977"/>
    <w:rsid w:val="000E5165"/>
    <w:rsid w:val="000E5E31"/>
    <w:rsid w:val="000E677E"/>
    <w:rsid w:val="000E7551"/>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26987"/>
    <w:rsid w:val="001274F6"/>
    <w:rsid w:val="0013025B"/>
    <w:rsid w:val="001313B0"/>
    <w:rsid w:val="00135825"/>
    <w:rsid w:val="00135D02"/>
    <w:rsid w:val="0013647F"/>
    <w:rsid w:val="0013694F"/>
    <w:rsid w:val="00136E41"/>
    <w:rsid w:val="00137275"/>
    <w:rsid w:val="00137B1C"/>
    <w:rsid w:val="00143254"/>
    <w:rsid w:val="00143DE2"/>
    <w:rsid w:val="001477D8"/>
    <w:rsid w:val="0014790B"/>
    <w:rsid w:val="00151AA9"/>
    <w:rsid w:val="001529E1"/>
    <w:rsid w:val="0015372F"/>
    <w:rsid w:val="00154969"/>
    <w:rsid w:val="00155BFB"/>
    <w:rsid w:val="00155F14"/>
    <w:rsid w:val="001561D8"/>
    <w:rsid w:val="00157298"/>
    <w:rsid w:val="0015754F"/>
    <w:rsid w:val="0016281E"/>
    <w:rsid w:val="00164013"/>
    <w:rsid w:val="0016561C"/>
    <w:rsid w:val="00167020"/>
    <w:rsid w:val="00171A7F"/>
    <w:rsid w:val="00172954"/>
    <w:rsid w:val="00173453"/>
    <w:rsid w:val="001823C4"/>
    <w:rsid w:val="001845E2"/>
    <w:rsid w:val="0018640E"/>
    <w:rsid w:val="001864E0"/>
    <w:rsid w:val="00186FE7"/>
    <w:rsid w:val="00191BCE"/>
    <w:rsid w:val="001932F0"/>
    <w:rsid w:val="0019396E"/>
    <w:rsid w:val="00193DFF"/>
    <w:rsid w:val="00194C9B"/>
    <w:rsid w:val="00194CA6"/>
    <w:rsid w:val="00195668"/>
    <w:rsid w:val="00196BCD"/>
    <w:rsid w:val="001A1333"/>
    <w:rsid w:val="001A1ECE"/>
    <w:rsid w:val="001A2767"/>
    <w:rsid w:val="001A2B2E"/>
    <w:rsid w:val="001A3456"/>
    <w:rsid w:val="001A4AFB"/>
    <w:rsid w:val="001A7847"/>
    <w:rsid w:val="001B0498"/>
    <w:rsid w:val="001B070E"/>
    <w:rsid w:val="001B283D"/>
    <w:rsid w:val="001B41CC"/>
    <w:rsid w:val="001B5594"/>
    <w:rsid w:val="001B592C"/>
    <w:rsid w:val="001C1C4C"/>
    <w:rsid w:val="001C4B50"/>
    <w:rsid w:val="001C53EA"/>
    <w:rsid w:val="001C6B18"/>
    <w:rsid w:val="001C7052"/>
    <w:rsid w:val="001C7E1E"/>
    <w:rsid w:val="001D0657"/>
    <w:rsid w:val="001D4C1A"/>
    <w:rsid w:val="001D55EF"/>
    <w:rsid w:val="001D5AA4"/>
    <w:rsid w:val="001E2435"/>
    <w:rsid w:val="001E2618"/>
    <w:rsid w:val="001E2DF5"/>
    <w:rsid w:val="001E3AA9"/>
    <w:rsid w:val="001E5097"/>
    <w:rsid w:val="001E6965"/>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5B60"/>
    <w:rsid w:val="002177B5"/>
    <w:rsid w:val="00221EDB"/>
    <w:rsid w:val="00223F4C"/>
    <w:rsid w:val="002247B3"/>
    <w:rsid w:val="0023138B"/>
    <w:rsid w:val="002313EA"/>
    <w:rsid w:val="002362E4"/>
    <w:rsid w:val="002422B1"/>
    <w:rsid w:val="00242FA6"/>
    <w:rsid w:val="00243D5C"/>
    <w:rsid w:val="002440DB"/>
    <w:rsid w:val="0024437A"/>
    <w:rsid w:val="0024453C"/>
    <w:rsid w:val="002445D1"/>
    <w:rsid w:val="002453A2"/>
    <w:rsid w:val="0025218A"/>
    <w:rsid w:val="002533A7"/>
    <w:rsid w:val="00254A3F"/>
    <w:rsid w:val="00255DA0"/>
    <w:rsid w:val="00255E81"/>
    <w:rsid w:val="00255F42"/>
    <w:rsid w:val="002579AF"/>
    <w:rsid w:val="00261432"/>
    <w:rsid w:val="00262021"/>
    <w:rsid w:val="0026495A"/>
    <w:rsid w:val="002650B0"/>
    <w:rsid w:val="00267D54"/>
    <w:rsid w:val="00272F1B"/>
    <w:rsid w:val="00273A30"/>
    <w:rsid w:val="00274D2B"/>
    <w:rsid w:val="00276859"/>
    <w:rsid w:val="00276A7B"/>
    <w:rsid w:val="00276ACE"/>
    <w:rsid w:val="00280146"/>
    <w:rsid w:val="00280AB2"/>
    <w:rsid w:val="00280D9F"/>
    <w:rsid w:val="0028272A"/>
    <w:rsid w:val="00282A32"/>
    <w:rsid w:val="00282C28"/>
    <w:rsid w:val="00283B5A"/>
    <w:rsid w:val="00283D4C"/>
    <w:rsid w:val="002847A3"/>
    <w:rsid w:val="00284A42"/>
    <w:rsid w:val="00284DD2"/>
    <w:rsid w:val="00285AD8"/>
    <w:rsid w:val="00285BC5"/>
    <w:rsid w:val="0028779E"/>
    <w:rsid w:val="00293025"/>
    <w:rsid w:val="0029322F"/>
    <w:rsid w:val="0029509C"/>
    <w:rsid w:val="0029688C"/>
    <w:rsid w:val="00296B69"/>
    <w:rsid w:val="00296CA9"/>
    <w:rsid w:val="002A1A3F"/>
    <w:rsid w:val="002A2535"/>
    <w:rsid w:val="002A4C9A"/>
    <w:rsid w:val="002A5E9B"/>
    <w:rsid w:val="002A62FF"/>
    <w:rsid w:val="002B091C"/>
    <w:rsid w:val="002B173B"/>
    <w:rsid w:val="002B2CC5"/>
    <w:rsid w:val="002B598C"/>
    <w:rsid w:val="002C246D"/>
    <w:rsid w:val="002C2505"/>
    <w:rsid w:val="002C5EFA"/>
    <w:rsid w:val="002D228F"/>
    <w:rsid w:val="002D5BF2"/>
    <w:rsid w:val="002E186A"/>
    <w:rsid w:val="002E2665"/>
    <w:rsid w:val="002E2A13"/>
    <w:rsid w:val="002E2FE4"/>
    <w:rsid w:val="002E4474"/>
    <w:rsid w:val="002E6B7D"/>
    <w:rsid w:val="002F3065"/>
    <w:rsid w:val="002F461A"/>
    <w:rsid w:val="002F5E03"/>
    <w:rsid w:val="00300F04"/>
    <w:rsid w:val="00302A26"/>
    <w:rsid w:val="00302D71"/>
    <w:rsid w:val="00303CFD"/>
    <w:rsid w:val="00305704"/>
    <w:rsid w:val="003057A5"/>
    <w:rsid w:val="00314803"/>
    <w:rsid w:val="00314F3C"/>
    <w:rsid w:val="00316B07"/>
    <w:rsid w:val="00320299"/>
    <w:rsid w:val="003219E1"/>
    <w:rsid w:val="00322E37"/>
    <w:rsid w:val="003246EE"/>
    <w:rsid w:val="00325757"/>
    <w:rsid w:val="00334D34"/>
    <w:rsid w:val="00336097"/>
    <w:rsid w:val="003374A8"/>
    <w:rsid w:val="00341C27"/>
    <w:rsid w:val="00343AF8"/>
    <w:rsid w:val="00345073"/>
    <w:rsid w:val="0034526B"/>
    <w:rsid w:val="003517C8"/>
    <w:rsid w:val="003520AE"/>
    <w:rsid w:val="00352B24"/>
    <w:rsid w:val="00352EA8"/>
    <w:rsid w:val="0035301A"/>
    <w:rsid w:val="00355B81"/>
    <w:rsid w:val="003566AC"/>
    <w:rsid w:val="003613F2"/>
    <w:rsid w:val="00361F21"/>
    <w:rsid w:val="0036273C"/>
    <w:rsid w:val="00363C5D"/>
    <w:rsid w:val="003668FB"/>
    <w:rsid w:val="0037286C"/>
    <w:rsid w:val="00372F67"/>
    <w:rsid w:val="0037743E"/>
    <w:rsid w:val="00380301"/>
    <w:rsid w:val="00387F12"/>
    <w:rsid w:val="0039097A"/>
    <w:rsid w:val="00391700"/>
    <w:rsid w:val="00392B4F"/>
    <w:rsid w:val="00397903"/>
    <w:rsid w:val="00397B48"/>
    <w:rsid w:val="003A55CA"/>
    <w:rsid w:val="003A5704"/>
    <w:rsid w:val="003A5DB5"/>
    <w:rsid w:val="003A6350"/>
    <w:rsid w:val="003B014D"/>
    <w:rsid w:val="003B14F7"/>
    <w:rsid w:val="003B231C"/>
    <w:rsid w:val="003B3DD1"/>
    <w:rsid w:val="003B665E"/>
    <w:rsid w:val="003B6B98"/>
    <w:rsid w:val="003B7FCF"/>
    <w:rsid w:val="003C1487"/>
    <w:rsid w:val="003C29A6"/>
    <w:rsid w:val="003C455C"/>
    <w:rsid w:val="003C5DE8"/>
    <w:rsid w:val="003C6A70"/>
    <w:rsid w:val="003C75DB"/>
    <w:rsid w:val="003D0CCF"/>
    <w:rsid w:val="003D3678"/>
    <w:rsid w:val="003D36A0"/>
    <w:rsid w:val="003D4163"/>
    <w:rsid w:val="003D43AE"/>
    <w:rsid w:val="003D6BB5"/>
    <w:rsid w:val="003D6CF1"/>
    <w:rsid w:val="003E251E"/>
    <w:rsid w:val="003E32BC"/>
    <w:rsid w:val="003E64F3"/>
    <w:rsid w:val="003E786C"/>
    <w:rsid w:val="003F0623"/>
    <w:rsid w:val="003F13DB"/>
    <w:rsid w:val="003F2335"/>
    <w:rsid w:val="003F2F7A"/>
    <w:rsid w:val="003F4496"/>
    <w:rsid w:val="003F590F"/>
    <w:rsid w:val="00400CC5"/>
    <w:rsid w:val="004018F5"/>
    <w:rsid w:val="00401CE1"/>
    <w:rsid w:val="00401FB7"/>
    <w:rsid w:val="00403798"/>
    <w:rsid w:val="004043DF"/>
    <w:rsid w:val="00404553"/>
    <w:rsid w:val="004057CE"/>
    <w:rsid w:val="00406222"/>
    <w:rsid w:val="00410091"/>
    <w:rsid w:val="004112E4"/>
    <w:rsid w:val="00411920"/>
    <w:rsid w:val="00413357"/>
    <w:rsid w:val="00413FBE"/>
    <w:rsid w:val="004145E9"/>
    <w:rsid w:val="004164DB"/>
    <w:rsid w:val="00420144"/>
    <w:rsid w:val="004227E5"/>
    <w:rsid w:val="00423BF0"/>
    <w:rsid w:val="00423E5F"/>
    <w:rsid w:val="00430371"/>
    <w:rsid w:val="00432AEB"/>
    <w:rsid w:val="00432C41"/>
    <w:rsid w:val="00433AF4"/>
    <w:rsid w:val="00435C69"/>
    <w:rsid w:val="00435DE7"/>
    <w:rsid w:val="0043756C"/>
    <w:rsid w:val="0044284E"/>
    <w:rsid w:val="00443365"/>
    <w:rsid w:val="00443D85"/>
    <w:rsid w:val="004448DD"/>
    <w:rsid w:val="00445B5F"/>
    <w:rsid w:val="00445C95"/>
    <w:rsid w:val="00445F2F"/>
    <w:rsid w:val="00446837"/>
    <w:rsid w:val="004511B2"/>
    <w:rsid w:val="00451CC5"/>
    <w:rsid w:val="004537C1"/>
    <w:rsid w:val="00455569"/>
    <w:rsid w:val="00461AAD"/>
    <w:rsid w:val="00462882"/>
    <w:rsid w:val="00463205"/>
    <w:rsid w:val="00470165"/>
    <w:rsid w:val="00470F4A"/>
    <w:rsid w:val="00471F15"/>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7E8"/>
    <w:rsid w:val="004B3858"/>
    <w:rsid w:val="004B38AD"/>
    <w:rsid w:val="004B5ADC"/>
    <w:rsid w:val="004B5EB5"/>
    <w:rsid w:val="004B6542"/>
    <w:rsid w:val="004B7BCF"/>
    <w:rsid w:val="004C1A2F"/>
    <w:rsid w:val="004C5299"/>
    <w:rsid w:val="004C6F3B"/>
    <w:rsid w:val="004D00B9"/>
    <w:rsid w:val="004D3046"/>
    <w:rsid w:val="004D4B85"/>
    <w:rsid w:val="004D54BC"/>
    <w:rsid w:val="004D73BA"/>
    <w:rsid w:val="004E1F2F"/>
    <w:rsid w:val="004E33B4"/>
    <w:rsid w:val="004E4976"/>
    <w:rsid w:val="004E50C7"/>
    <w:rsid w:val="004E6696"/>
    <w:rsid w:val="004E76C0"/>
    <w:rsid w:val="004F051E"/>
    <w:rsid w:val="004F0733"/>
    <w:rsid w:val="004F15EC"/>
    <w:rsid w:val="004F251A"/>
    <w:rsid w:val="004F53C5"/>
    <w:rsid w:val="004F58FB"/>
    <w:rsid w:val="004F6D11"/>
    <w:rsid w:val="00500766"/>
    <w:rsid w:val="0050311E"/>
    <w:rsid w:val="00505189"/>
    <w:rsid w:val="005079C2"/>
    <w:rsid w:val="005113F9"/>
    <w:rsid w:val="0051158D"/>
    <w:rsid w:val="0051192B"/>
    <w:rsid w:val="00511C67"/>
    <w:rsid w:val="00512C42"/>
    <w:rsid w:val="005149B1"/>
    <w:rsid w:val="00515F6E"/>
    <w:rsid w:val="00517665"/>
    <w:rsid w:val="00520754"/>
    <w:rsid w:val="00520BC1"/>
    <w:rsid w:val="00521212"/>
    <w:rsid w:val="0052158C"/>
    <w:rsid w:val="00523621"/>
    <w:rsid w:val="005238F3"/>
    <w:rsid w:val="00527138"/>
    <w:rsid w:val="005271D3"/>
    <w:rsid w:val="005302F1"/>
    <w:rsid w:val="00530910"/>
    <w:rsid w:val="00531531"/>
    <w:rsid w:val="00534B46"/>
    <w:rsid w:val="005352C3"/>
    <w:rsid w:val="0054002C"/>
    <w:rsid w:val="0054134D"/>
    <w:rsid w:val="00541C9B"/>
    <w:rsid w:val="00541D91"/>
    <w:rsid w:val="00544846"/>
    <w:rsid w:val="005472BC"/>
    <w:rsid w:val="0055282C"/>
    <w:rsid w:val="00552DEA"/>
    <w:rsid w:val="00553EAC"/>
    <w:rsid w:val="005543EB"/>
    <w:rsid w:val="005546E1"/>
    <w:rsid w:val="005548B3"/>
    <w:rsid w:val="0055744F"/>
    <w:rsid w:val="005615F9"/>
    <w:rsid w:val="005627EE"/>
    <w:rsid w:val="005639D8"/>
    <w:rsid w:val="005653C3"/>
    <w:rsid w:val="00565CDF"/>
    <w:rsid w:val="00565D74"/>
    <w:rsid w:val="005703C3"/>
    <w:rsid w:val="005704A5"/>
    <w:rsid w:val="00571AFD"/>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A7F60"/>
    <w:rsid w:val="005B11A5"/>
    <w:rsid w:val="005B17A2"/>
    <w:rsid w:val="005B4607"/>
    <w:rsid w:val="005B5B42"/>
    <w:rsid w:val="005C1476"/>
    <w:rsid w:val="005C3C01"/>
    <w:rsid w:val="005C498B"/>
    <w:rsid w:val="005C7B49"/>
    <w:rsid w:val="005D117F"/>
    <w:rsid w:val="005D2876"/>
    <w:rsid w:val="005D3357"/>
    <w:rsid w:val="005D457F"/>
    <w:rsid w:val="005D4E23"/>
    <w:rsid w:val="005E1BA6"/>
    <w:rsid w:val="005E25DF"/>
    <w:rsid w:val="005E324A"/>
    <w:rsid w:val="005E7E64"/>
    <w:rsid w:val="005F1368"/>
    <w:rsid w:val="005F14BC"/>
    <w:rsid w:val="005F1FC7"/>
    <w:rsid w:val="005F2EC4"/>
    <w:rsid w:val="005F7F71"/>
    <w:rsid w:val="00600DE0"/>
    <w:rsid w:val="006012BA"/>
    <w:rsid w:val="00601A0D"/>
    <w:rsid w:val="00601CA4"/>
    <w:rsid w:val="006020BE"/>
    <w:rsid w:val="00602320"/>
    <w:rsid w:val="006043D0"/>
    <w:rsid w:val="006045E9"/>
    <w:rsid w:val="00604839"/>
    <w:rsid w:val="00611822"/>
    <w:rsid w:val="00612770"/>
    <w:rsid w:val="00612E4B"/>
    <w:rsid w:val="006132B7"/>
    <w:rsid w:val="00614F05"/>
    <w:rsid w:val="00615CC9"/>
    <w:rsid w:val="006172AF"/>
    <w:rsid w:val="0061786B"/>
    <w:rsid w:val="00621A49"/>
    <w:rsid w:val="00621DBC"/>
    <w:rsid w:val="00622ADB"/>
    <w:rsid w:val="00623D73"/>
    <w:rsid w:val="00624CEF"/>
    <w:rsid w:val="00625C57"/>
    <w:rsid w:val="006262E8"/>
    <w:rsid w:val="00626B3A"/>
    <w:rsid w:val="00627E0F"/>
    <w:rsid w:val="006308F9"/>
    <w:rsid w:val="00633C71"/>
    <w:rsid w:val="006354C2"/>
    <w:rsid w:val="00640C09"/>
    <w:rsid w:val="00640F3B"/>
    <w:rsid w:val="006416E2"/>
    <w:rsid w:val="00642446"/>
    <w:rsid w:val="006448BC"/>
    <w:rsid w:val="00644F96"/>
    <w:rsid w:val="006452AD"/>
    <w:rsid w:val="00646431"/>
    <w:rsid w:val="00646EC9"/>
    <w:rsid w:val="006478C2"/>
    <w:rsid w:val="00647E13"/>
    <w:rsid w:val="00651421"/>
    <w:rsid w:val="00653C8F"/>
    <w:rsid w:val="00655971"/>
    <w:rsid w:val="00655E37"/>
    <w:rsid w:val="00660799"/>
    <w:rsid w:val="00660D37"/>
    <w:rsid w:val="00662F8F"/>
    <w:rsid w:val="0066378F"/>
    <w:rsid w:val="006649A9"/>
    <w:rsid w:val="006658EF"/>
    <w:rsid w:val="00665C26"/>
    <w:rsid w:val="00665F03"/>
    <w:rsid w:val="00675026"/>
    <w:rsid w:val="00675899"/>
    <w:rsid w:val="00676C1F"/>
    <w:rsid w:val="00677551"/>
    <w:rsid w:val="00680522"/>
    <w:rsid w:val="00680C9E"/>
    <w:rsid w:val="00681ADA"/>
    <w:rsid w:val="0068478B"/>
    <w:rsid w:val="00684CA1"/>
    <w:rsid w:val="00687171"/>
    <w:rsid w:val="006874B3"/>
    <w:rsid w:val="00687C17"/>
    <w:rsid w:val="00690E7A"/>
    <w:rsid w:val="00694C7A"/>
    <w:rsid w:val="00694FAC"/>
    <w:rsid w:val="00694FE6"/>
    <w:rsid w:val="00697A33"/>
    <w:rsid w:val="006A0196"/>
    <w:rsid w:val="006A02E9"/>
    <w:rsid w:val="006A06BD"/>
    <w:rsid w:val="006A10C3"/>
    <w:rsid w:val="006A22A0"/>
    <w:rsid w:val="006A4FEF"/>
    <w:rsid w:val="006A550F"/>
    <w:rsid w:val="006A5F5B"/>
    <w:rsid w:val="006A758F"/>
    <w:rsid w:val="006A7EFA"/>
    <w:rsid w:val="006B297D"/>
    <w:rsid w:val="006B4531"/>
    <w:rsid w:val="006B47D2"/>
    <w:rsid w:val="006C1E18"/>
    <w:rsid w:val="006C2F00"/>
    <w:rsid w:val="006C36D6"/>
    <w:rsid w:val="006C39C3"/>
    <w:rsid w:val="006C3D31"/>
    <w:rsid w:val="006C65F3"/>
    <w:rsid w:val="006D20E8"/>
    <w:rsid w:val="006D2F5B"/>
    <w:rsid w:val="006E0F13"/>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058D"/>
    <w:rsid w:val="007009D8"/>
    <w:rsid w:val="00703FAE"/>
    <w:rsid w:val="007050E8"/>
    <w:rsid w:val="007056A1"/>
    <w:rsid w:val="00705ED2"/>
    <w:rsid w:val="00707754"/>
    <w:rsid w:val="00711B3D"/>
    <w:rsid w:val="0071229F"/>
    <w:rsid w:val="00712BEB"/>
    <w:rsid w:val="00713275"/>
    <w:rsid w:val="00713A94"/>
    <w:rsid w:val="00713BE3"/>
    <w:rsid w:val="0071444E"/>
    <w:rsid w:val="00717577"/>
    <w:rsid w:val="007176B8"/>
    <w:rsid w:val="00724751"/>
    <w:rsid w:val="00724CE8"/>
    <w:rsid w:val="00727DC2"/>
    <w:rsid w:val="00735792"/>
    <w:rsid w:val="007360C5"/>
    <w:rsid w:val="0073703A"/>
    <w:rsid w:val="00745B88"/>
    <w:rsid w:val="00747209"/>
    <w:rsid w:val="007479D6"/>
    <w:rsid w:val="007517BC"/>
    <w:rsid w:val="00751EE6"/>
    <w:rsid w:val="00752564"/>
    <w:rsid w:val="007527DE"/>
    <w:rsid w:val="00752FA1"/>
    <w:rsid w:val="00753A29"/>
    <w:rsid w:val="00753D2E"/>
    <w:rsid w:val="00754023"/>
    <w:rsid w:val="00754863"/>
    <w:rsid w:val="00756BB2"/>
    <w:rsid w:val="00760106"/>
    <w:rsid w:val="0076087F"/>
    <w:rsid w:val="00761531"/>
    <w:rsid w:val="007620E8"/>
    <w:rsid w:val="00764B0C"/>
    <w:rsid w:val="00764FFE"/>
    <w:rsid w:val="007731E5"/>
    <w:rsid w:val="007739E3"/>
    <w:rsid w:val="00774ED9"/>
    <w:rsid w:val="00775C65"/>
    <w:rsid w:val="00775D4E"/>
    <w:rsid w:val="0077622F"/>
    <w:rsid w:val="00780BA2"/>
    <w:rsid w:val="00780C4E"/>
    <w:rsid w:val="0078103A"/>
    <w:rsid w:val="0078183C"/>
    <w:rsid w:val="00782D93"/>
    <w:rsid w:val="00783AD6"/>
    <w:rsid w:val="00786945"/>
    <w:rsid w:val="0079054B"/>
    <w:rsid w:val="00793250"/>
    <w:rsid w:val="007934BD"/>
    <w:rsid w:val="0079358D"/>
    <w:rsid w:val="00794CFA"/>
    <w:rsid w:val="00795121"/>
    <w:rsid w:val="00795EC2"/>
    <w:rsid w:val="00796144"/>
    <w:rsid w:val="00796CD1"/>
    <w:rsid w:val="007A51BA"/>
    <w:rsid w:val="007A5225"/>
    <w:rsid w:val="007A5BA2"/>
    <w:rsid w:val="007A63FD"/>
    <w:rsid w:val="007B458F"/>
    <w:rsid w:val="007B4E24"/>
    <w:rsid w:val="007B5531"/>
    <w:rsid w:val="007B7DEF"/>
    <w:rsid w:val="007C2523"/>
    <w:rsid w:val="007C6243"/>
    <w:rsid w:val="007C6416"/>
    <w:rsid w:val="007C786F"/>
    <w:rsid w:val="007D00E0"/>
    <w:rsid w:val="007D09A8"/>
    <w:rsid w:val="007D17AC"/>
    <w:rsid w:val="007D2B2F"/>
    <w:rsid w:val="007D3BBE"/>
    <w:rsid w:val="007D3DA8"/>
    <w:rsid w:val="007D3F5E"/>
    <w:rsid w:val="007D69B9"/>
    <w:rsid w:val="007D6C8F"/>
    <w:rsid w:val="007D7AD3"/>
    <w:rsid w:val="007E0602"/>
    <w:rsid w:val="007E0870"/>
    <w:rsid w:val="007E0D3E"/>
    <w:rsid w:val="007E12BC"/>
    <w:rsid w:val="007E2C88"/>
    <w:rsid w:val="007E3DAE"/>
    <w:rsid w:val="007E40B3"/>
    <w:rsid w:val="007E5207"/>
    <w:rsid w:val="007F0FD7"/>
    <w:rsid w:val="007F12E2"/>
    <w:rsid w:val="007F1C8F"/>
    <w:rsid w:val="007F3FFA"/>
    <w:rsid w:val="007F691F"/>
    <w:rsid w:val="007F6F3F"/>
    <w:rsid w:val="00801256"/>
    <w:rsid w:val="00801DA3"/>
    <w:rsid w:val="00811E72"/>
    <w:rsid w:val="00812FEA"/>
    <w:rsid w:val="008133B6"/>
    <w:rsid w:val="00813959"/>
    <w:rsid w:val="0081427B"/>
    <w:rsid w:val="00814301"/>
    <w:rsid w:val="00814EF5"/>
    <w:rsid w:val="0081780A"/>
    <w:rsid w:val="008208A2"/>
    <w:rsid w:val="0082216D"/>
    <w:rsid w:val="0082222E"/>
    <w:rsid w:val="00823251"/>
    <w:rsid w:val="00823BBC"/>
    <w:rsid w:val="0082466C"/>
    <w:rsid w:val="008246ED"/>
    <w:rsid w:val="0082506C"/>
    <w:rsid w:val="00825336"/>
    <w:rsid w:val="008301DC"/>
    <w:rsid w:val="0083100F"/>
    <w:rsid w:val="00832FB4"/>
    <w:rsid w:val="00833689"/>
    <w:rsid w:val="008341AA"/>
    <w:rsid w:val="0083442E"/>
    <w:rsid w:val="00834B41"/>
    <w:rsid w:val="00835468"/>
    <w:rsid w:val="00836268"/>
    <w:rsid w:val="00837723"/>
    <w:rsid w:val="00841042"/>
    <w:rsid w:val="00841DC6"/>
    <w:rsid w:val="00844DEA"/>
    <w:rsid w:val="00847CCB"/>
    <w:rsid w:val="0085111C"/>
    <w:rsid w:val="00851BD1"/>
    <w:rsid w:val="008520CB"/>
    <w:rsid w:val="00853788"/>
    <w:rsid w:val="00853A5D"/>
    <w:rsid w:val="00853FD8"/>
    <w:rsid w:val="0085518F"/>
    <w:rsid w:val="0086130B"/>
    <w:rsid w:val="008629B8"/>
    <w:rsid w:val="00864B95"/>
    <w:rsid w:val="00865456"/>
    <w:rsid w:val="0086552F"/>
    <w:rsid w:val="00865628"/>
    <w:rsid w:val="00866EEC"/>
    <w:rsid w:val="00872DC8"/>
    <w:rsid w:val="008743FD"/>
    <w:rsid w:val="0087506C"/>
    <w:rsid w:val="00876687"/>
    <w:rsid w:val="00880208"/>
    <w:rsid w:val="00885BAC"/>
    <w:rsid w:val="00886884"/>
    <w:rsid w:val="00887718"/>
    <w:rsid w:val="00890905"/>
    <w:rsid w:val="008910C2"/>
    <w:rsid w:val="008913E3"/>
    <w:rsid w:val="00891822"/>
    <w:rsid w:val="008928B1"/>
    <w:rsid w:val="00892AFC"/>
    <w:rsid w:val="00892B69"/>
    <w:rsid w:val="008933A5"/>
    <w:rsid w:val="0089714A"/>
    <w:rsid w:val="00897729"/>
    <w:rsid w:val="00897F83"/>
    <w:rsid w:val="008A11E8"/>
    <w:rsid w:val="008A1745"/>
    <w:rsid w:val="008A2BEE"/>
    <w:rsid w:val="008A37A2"/>
    <w:rsid w:val="008A49F7"/>
    <w:rsid w:val="008A6148"/>
    <w:rsid w:val="008A628A"/>
    <w:rsid w:val="008B3811"/>
    <w:rsid w:val="008B484A"/>
    <w:rsid w:val="008B4DA6"/>
    <w:rsid w:val="008C2521"/>
    <w:rsid w:val="008C3932"/>
    <w:rsid w:val="008C537E"/>
    <w:rsid w:val="008C619C"/>
    <w:rsid w:val="008C6CE7"/>
    <w:rsid w:val="008C7591"/>
    <w:rsid w:val="008D0326"/>
    <w:rsid w:val="008D2982"/>
    <w:rsid w:val="008D5478"/>
    <w:rsid w:val="008D5AEF"/>
    <w:rsid w:val="008D6CE0"/>
    <w:rsid w:val="008E0C59"/>
    <w:rsid w:val="008E1A1D"/>
    <w:rsid w:val="008E4E2F"/>
    <w:rsid w:val="008E5D15"/>
    <w:rsid w:val="008E6B6E"/>
    <w:rsid w:val="008F057C"/>
    <w:rsid w:val="008F393A"/>
    <w:rsid w:val="008F6EA1"/>
    <w:rsid w:val="008F7289"/>
    <w:rsid w:val="008F7584"/>
    <w:rsid w:val="008F78AC"/>
    <w:rsid w:val="0090069E"/>
    <w:rsid w:val="00902AF5"/>
    <w:rsid w:val="00902C8A"/>
    <w:rsid w:val="00905476"/>
    <w:rsid w:val="009076F3"/>
    <w:rsid w:val="00907F90"/>
    <w:rsid w:val="00910095"/>
    <w:rsid w:val="00910FF2"/>
    <w:rsid w:val="009116F7"/>
    <w:rsid w:val="0091190B"/>
    <w:rsid w:val="0091266C"/>
    <w:rsid w:val="00912756"/>
    <w:rsid w:val="009133DE"/>
    <w:rsid w:val="00915F31"/>
    <w:rsid w:val="00920369"/>
    <w:rsid w:val="00922159"/>
    <w:rsid w:val="0092389B"/>
    <w:rsid w:val="00925497"/>
    <w:rsid w:val="009307DD"/>
    <w:rsid w:val="00934100"/>
    <w:rsid w:val="0093432C"/>
    <w:rsid w:val="00936B98"/>
    <w:rsid w:val="00943EF8"/>
    <w:rsid w:val="00946C8F"/>
    <w:rsid w:val="00947482"/>
    <w:rsid w:val="00947CB2"/>
    <w:rsid w:val="00951125"/>
    <w:rsid w:val="00951D2B"/>
    <w:rsid w:val="00953029"/>
    <w:rsid w:val="0095394A"/>
    <w:rsid w:val="00954082"/>
    <w:rsid w:val="009556C3"/>
    <w:rsid w:val="00957CA3"/>
    <w:rsid w:val="009609AB"/>
    <w:rsid w:val="00961629"/>
    <w:rsid w:val="00962767"/>
    <w:rsid w:val="0096305E"/>
    <w:rsid w:val="00963B0C"/>
    <w:rsid w:val="009659A6"/>
    <w:rsid w:val="009666D1"/>
    <w:rsid w:val="00973F4E"/>
    <w:rsid w:val="00975767"/>
    <w:rsid w:val="0097788C"/>
    <w:rsid w:val="00980053"/>
    <w:rsid w:val="009808E3"/>
    <w:rsid w:val="00982839"/>
    <w:rsid w:val="0098326F"/>
    <w:rsid w:val="0098613D"/>
    <w:rsid w:val="00986577"/>
    <w:rsid w:val="00986582"/>
    <w:rsid w:val="009877AC"/>
    <w:rsid w:val="00990FB1"/>
    <w:rsid w:val="0099124A"/>
    <w:rsid w:val="00991F84"/>
    <w:rsid w:val="009926F4"/>
    <w:rsid w:val="00995296"/>
    <w:rsid w:val="00995298"/>
    <w:rsid w:val="009966ED"/>
    <w:rsid w:val="009968FC"/>
    <w:rsid w:val="009A1343"/>
    <w:rsid w:val="009A13F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10FD"/>
    <w:rsid w:val="009C3C9C"/>
    <w:rsid w:val="009C4FFE"/>
    <w:rsid w:val="009C5FB2"/>
    <w:rsid w:val="009C798C"/>
    <w:rsid w:val="009D2C39"/>
    <w:rsid w:val="009D3C5B"/>
    <w:rsid w:val="009E118F"/>
    <w:rsid w:val="009E17A6"/>
    <w:rsid w:val="009E1F53"/>
    <w:rsid w:val="009E6665"/>
    <w:rsid w:val="009E722F"/>
    <w:rsid w:val="009F4312"/>
    <w:rsid w:val="009F4558"/>
    <w:rsid w:val="009F4EF5"/>
    <w:rsid w:val="00A00420"/>
    <w:rsid w:val="00A01FCA"/>
    <w:rsid w:val="00A02B4E"/>
    <w:rsid w:val="00A04718"/>
    <w:rsid w:val="00A1164B"/>
    <w:rsid w:val="00A11FD4"/>
    <w:rsid w:val="00A12ACB"/>
    <w:rsid w:val="00A12D64"/>
    <w:rsid w:val="00A14FA6"/>
    <w:rsid w:val="00A15258"/>
    <w:rsid w:val="00A16513"/>
    <w:rsid w:val="00A2033B"/>
    <w:rsid w:val="00A21141"/>
    <w:rsid w:val="00A22AD2"/>
    <w:rsid w:val="00A264C5"/>
    <w:rsid w:val="00A33767"/>
    <w:rsid w:val="00A350AF"/>
    <w:rsid w:val="00A35895"/>
    <w:rsid w:val="00A370A9"/>
    <w:rsid w:val="00A403EB"/>
    <w:rsid w:val="00A4241E"/>
    <w:rsid w:val="00A433B8"/>
    <w:rsid w:val="00A43BA8"/>
    <w:rsid w:val="00A44512"/>
    <w:rsid w:val="00A4610A"/>
    <w:rsid w:val="00A5012C"/>
    <w:rsid w:val="00A501BA"/>
    <w:rsid w:val="00A50CE4"/>
    <w:rsid w:val="00A5160C"/>
    <w:rsid w:val="00A5183B"/>
    <w:rsid w:val="00A52B0B"/>
    <w:rsid w:val="00A558AF"/>
    <w:rsid w:val="00A55EDB"/>
    <w:rsid w:val="00A56194"/>
    <w:rsid w:val="00A5672C"/>
    <w:rsid w:val="00A57B0A"/>
    <w:rsid w:val="00A57DD5"/>
    <w:rsid w:val="00A63578"/>
    <w:rsid w:val="00A655CD"/>
    <w:rsid w:val="00A678C2"/>
    <w:rsid w:val="00A70DE4"/>
    <w:rsid w:val="00A71DD3"/>
    <w:rsid w:val="00A74408"/>
    <w:rsid w:val="00A75592"/>
    <w:rsid w:val="00A76AFD"/>
    <w:rsid w:val="00A76CB9"/>
    <w:rsid w:val="00A80589"/>
    <w:rsid w:val="00A81448"/>
    <w:rsid w:val="00A86085"/>
    <w:rsid w:val="00A86B89"/>
    <w:rsid w:val="00A912E3"/>
    <w:rsid w:val="00A91655"/>
    <w:rsid w:val="00A91680"/>
    <w:rsid w:val="00A91B4F"/>
    <w:rsid w:val="00A94611"/>
    <w:rsid w:val="00A94BB6"/>
    <w:rsid w:val="00A94CBE"/>
    <w:rsid w:val="00A94CF8"/>
    <w:rsid w:val="00A977B8"/>
    <w:rsid w:val="00AA16D0"/>
    <w:rsid w:val="00AA2E7E"/>
    <w:rsid w:val="00AA329D"/>
    <w:rsid w:val="00AA6795"/>
    <w:rsid w:val="00AA6DFF"/>
    <w:rsid w:val="00AB075F"/>
    <w:rsid w:val="00AB398A"/>
    <w:rsid w:val="00AB4988"/>
    <w:rsid w:val="00AB4B50"/>
    <w:rsid w:val="00AB5B19"/>
    <w:rsid w:val="00AC1211"/>
    <w:rsid w:val="00AC2A92"/>
    <w:rsid w:val="00AC4729"/>
    <w:rsid w:val="00AC6155"/>
    <w:rsid w:val="00AC6903"/>
    <w:rsid w:val="00AC6B3D"/>
    <w:rsid w:val="00AC7DDA"/>
    <w:rsid w:val="00AD25EA"/>
    <w:rsid w:val="00AD2926"/>
    <w:rsid w:val="00AD43CA"/>
    <w:rsid w:val="00AD7F6D"/>
    <w:rsid w:val="00AE1395"/>
    <w:rsid w:val="00AE1C1F"/>
    <w:rsid w:val="00AE3C87"/>
    <w:rsid w:val="00AE45EE"/>
    <w:rsid w:val="00AE7835"/>
    <w:rsid w:val="00AE7B63"/>
    <w:rsid w:val="00AF064A"/>
    <w:rsid w:val="00AF1C36"/>
    <w:rsid w:val="00AF3086"/>
    <w:rsid w:val="00AF3BB4"/>
    <w:rsid w:val="00AF5F7F"/>
    <w:rsid w:val="00AF66F1"/>
    <w:rsid w:val="00AF7CCA"/>
    <w:rsid w:val="00B01BF5"/>
    <w:rsid w:val="00B028C3"/>
    <w:rsid w:val="00B02C1F"/>
    <w:rsid w:val="00B03308"/>
    <w:rsid w:val="00B05D39"/>
    <w:rsid w:val="00B07DE2"/>
    <w:rsid w:val="00B10CF6"/>
    <w:rsid w:val="00B11CB4"/>
    <w:rsid w:val="00B11E91"/>
    <w:rsid w:val="00B13C0A"/>
    <w:rsid w:val="00B14C8B"/>
    <w:rsid w:val="00B204A3"/>
    <w:rsid w:val="00B21606"/>
    <w:rsid w:val="00B23CF9"/>
    <w:rsid w:val="00B23FAB"/>
    <w:rsid w:val="00B24FE7"/>
    <w:rsid w:val="00B30330"/>
    <w:rsid w:val="00B31F99"/>
    <w:rsid w:val="00B33BA8"/>
    <w:rsid w:val="00B34E52"/>
    <w:rsid w:val="00B41F51"/>
    <w:rsid w:val="00B422D0"/>
    <w:rsid w:val="00B4331B"/>
    <w:rsid w:val="00B43439"/>
    <w:rsid w:val="00B4744C"/>
    <w:rsid w:val="00B50C04"/>
    <w:rsid w:val="00B51B97"/>
    <w:rsid w:val="00B52253"/>
    <w:rsid w:val="00B522EB"/>
    <w:rsid w:val="00B539D2"/>
    <w:rsid w:val="00B60242"/>
    <w:rsid w:val="00B613C3"/>
    <w:rsid w:val="00B63C70"/>
    <w:rsid w:val="00B658E8"/>
    <w:rsid w:val="00B66AC4"/>
    <w:rsid w:val="00B70A7F"/>
    <w:rsid w:val="00B71D74"/>
    <w:rsid w:val="00B75452"/>
    <w:rsid w:val="00B75923"/>
    <w:rsid w:val="00B75BD8"/>
    <w:rsid w:val="00B77F06"/>
    <w:rsid w:val="00B805BA"/>
    <w:rsid w:val="00B81080"/>
    <w:rsid w:val="00B82A79"/>
    <w:rsid w:val="00B82BD6"/>
    <w:rsid w:val="00B83DA0"/>
    <w:rsid w:val="00B84333"/>
    <w:rsid w:val="00B854FC"/>
    <w:rsid w:val="00B92E3D"/>
    <w:rsid w:val="00B94166"/>
    <w:rsid w:val="00B945DE"/>
    <w:rsid w:val="00B94E26"/>
    <w:rsid w:val="00B96F12"/>
    <w:rsid w:val="00B975C7"/>
    <w:rsid w:val="00B97E81"/>
    <w:rsid w:val="00BA0224"/>
    <w:rsid w:val="00BA046B"/>
    <w:rsid w:val="00BA04C3"/>
    <w:rsid w:val="00BA3EEC"/>
    <w:rsid w:val="00BB12DD"/>
    <w:rsid w:val="00BB270B"/>
    <w:rsid w:val="00BB2DF0"/>
    <w:rsid w:val="00BB35CB"/>
    <w:rsid w:val="00BB4D1E"/>
    <w:rsid w:val="00BC0239"/>
    <w:rsid w:val="00BC067D"/>
    <w:rsid w:val="00BC0AB4"/>
    <w:rsid w:val="00BC0BF8"/>
    <w:rsid w:val="00BC208B"/>
    <w:rsid w:val="00BC3273"/>
    <w:rsid w:val="00BC5710"/>
    <w:rsid w:val="00BC5DF2"/>
    <w:rsid w:val="00BC6DB2"/>
    <w:rsid w:val="00BC76EE"/>
    <w:rsid w:val="00BC7EF9"/>
    <w:rsid w:val="00BD0784"/>
    <w:rsid w:val="00BD0AF6"/>
    <w:rsid w:val="00BD0E04"/>
    <w:rsid w:val="00BD21C4"/>
    <w:rsid w:val="00BD2E8B"/>
    <w:rsid w:val="00BD435A"/>
    <w:rsid w:val="00BD5260"/>
    <w:rsid w:val="00BD6227"/>
    <w:rsid w:val="00BD6D50"/>
    <w:rsid w:val="00BD7842"/>
    <w:rsid w:val="00BE099E"/>
    <w:rsid w:val="00BE4C87"/>
    <w:rsid w:val="00BE52EA"/>
    <w:rsid w:val="00BE56DE"/>
    <w:rsid w:val="00BE6674"/>
    <w:rsid w:val="00BE7B5D"/>
    <w:rsid w:val="00BE7CF3"/>
    <w:rsid w:val="00BF00A8"/>
    <w:rsid w:val="00BF0178"/>
    <w:rsid w:val="00BF2174"/>
    <w:rsid w:val="00BF23D4"/>
    <w:rsid w:val="00BF4716"/>
    <w:rsid w:val="00BF6B6F"/>
    <w:rsid w:val="00BF76D4"/>
    <w:rsid w:val="00C002FE"/>
    <w:rsid w:val="00C011E1"/>
    <w:rsid w:val="00C03B4E"/>
    <w:rsid w:val="00C05124"/>
    <w:rsid w:val="00C0585A"/>
    <w:rsid w:val="00C05966"/>
    <w:rsid w:val="00C06165"/>
    <w:rsid w:val="00C064BD"/>
    <w:rsid w:val="00C06D1D"/>
    <w:rsid w:val="00C06FE9"/>
    <w:rsid w:val="00C074F8"/>
    <w:rsid w:val="00C07E81"/>
    <w:rsid w:val="00C10A83"/>
    <w:rsid w:val="00C13848"/>
    <w:rsid w:val="00C13FD6"/>
    <w:rsid w:val="00C14E16"/>
    <w:rsid w:val="00C150FA"/>
    <w:rsid w:val="00C17562"/>
    <w:rsid w:val="00C17EC0"/>
    <w:rsid w:val="00C2016E"/>
    <w:rsid w:val="00C211AC"/>
    <w:rsid w:val="00C212A3"/>
    <w:rsid w:val="00C223F5"/>
    <w:rsid w:val="00C22740"/>
    <w:rsid w:val="00C2372D"/>
    <w:rsid w:val="00C23FFE"/>
    <w:rsid w:val="00C24608"/>
    <w:rsid w:val="00C259F8"/>
    <w:rsid w:val="00C25BF4"/>
    <w:rsid w:val="00C2683A"/>
    <w:rsid w:val="00C305F9"/>
    <w:rsid w:val="00C34F9B"/>
    <w:rsid w:val="00C36418"/>
    <w:rsid w:val="00C410CA"/>
    <w:rsid w:val="00C41328"/>
    <w:rsid w:val="00C41DDD"/>
    <w:rsid w:val="00C41E21"/>
    <w:rsid w:val="00C42A7D"/>
    <w:rsid w:val="00C43875"/>
    <w:rsid w:val="00C458E8"/>
    <w:rsid w:val="00C47024"/>
    <w:rsid w:val="00C550C8"/>
    <w:rsid w:val="00C5782F"/>
    <w:rsid w:val="00C60BE7"/>
    <w:rsid w:val="00C6270A"/>
    <w:rsid w:val="00C638FC"/>
    <w:rsid w:val="00C7086C"/>
    <w:rsid w:val="00C70A73"/>
    <w:rsid w:val="00C728BC"/>
    <w:rsid w:val="00C72B5C"/>
    <w:rsid w:val="00C73194"/>
    <w:rsid w:val="00C77874"/>
    <w:rsid w:val="00C80856"/>
    <w:rsid w:val="00C8094B"/>
    <w:rsid w:val="00C9089A"/>
    <w:rsid w:val="00C9424D"/>
    <w:rsid w:val="00C953DF"/>
    <w:rsid w:val="00CA0476"/>
    <w:rsid w:val="00CA0F41"/>
    <w:rsid w:val="00CA2317"/>
    <w:rsid w:val="00CA42CB"/>
    <w:rsid w:val="00CA4734"/>
    <w:rsid w:val="00CA6CEC"/>
    <w:rsid w:val="00CB113A"/>
    <w:rsid w:val="00CB118D"/>
    <w:rsid w:val="00CB1C8E"/>
    <w:rsid w:val="00CB2576"/>
    <w:rsid w:val="00CB3B7C"/>
    <w:rsid w:val="00CB48B2"/>
    <w:rsid w:val="00CB5462"/>
    <w:rsid w:val="00CB55E1"/>
    <w:rsid w:val="00CB5828"/>
    <w:rsid w:val="00CB680E"/>
    <w:rsid w:val="00CB7087"/>
    <w:rsid w:val="00CB743C"/>
    <w:rsid w:val="00CB75B3"/>
    <w:rsid w:val="00CB76D6"/>
    <w:rsid w:val="00CC053B"/>
    <w:rsid w:val="00CC1A48"/>
    <w:rsid w:val="00CC3FE9"/>
    <w:rsid w:val="00CC585A"/>
    <w:rsid w:val="00CD1321"/>
    <w:rsid w:val="00CD390B"/>
    <w:rsid w:val="00CD3AF6"/>
    <w:rsid w:val="00CD3E46"/>
    <w:rsid w:val="00CD458E"/>
    <w:rsid w:val="00CD4B8E"/>
    <w:rsid w:val="00CD5649"/>
    <w:rsid w:val="00CD621B"/>
    <w:rsid w:val="00CD6534"/>
    <w:rsid w:val="00CE32A7"/>
    <w:rsid w:val="00CE39ED"/>
    <w:rsid w:val="00CE55B1"/>
    <w:rsid w:val="00CE7F35"/>
    <w:rsid w:val="00CF0647"/>
    <w:rsid w:val="00CF0C63"/>
    <w:rsid w:val="00CF2BEA"/>
    <w:rsid w:val="00CF41D5"/>
    <w:rsid w:val="00D01060"/>
    <w:rsid w:val="00D0220C"/>
    <w:rsid w:val="00D04E3C"/>
    <w:rsid w:val="00D04E61"/>
    <w:rsid w:val="00D0555B"/>
    <w:rsid w:val="00D10DCA"/>
    <w:rsid w:val="00D13574"/>
    <w:rsid w:val="00D1364F"/>
    <w:rsid w:val="00D20180"/>
    <w:rsid w:val="00D236A6"/>
    <w:rsid w:val="00D26330"/>
    <w:rsid w:val="00D26599"/>
    <w:rsid w:val="00D27B1B"/>
    <w:rsid w:val="00D317A0"/>
    <w:rsid w:val="00D3291D"/>
    <w:rsid w:val="00D33CAA"/>
    <w:rsid w:val="00D35564"/>
    <w:rsid w:val="00D36595"/>
    <w:rsid w:val="00D36D3C"/>
    <w:rsid w:val="00D370DD"/>
    <w:rsid w:val="00D37A12"/>
    <w:rsid w:val="00D37ACF"/>
    <w:rsid w:val="00D40BC5"/>
    <w:rsid w:val="00D423B5"/>
    <w:rsid w:val="00D42E52"/>
    <w:rsid w:val="00D44305"/>
    <w:rsid w:val="00D45F2C"/>
    <w:rsid w:val="00D468CA"/>
    <w:rsid w:val="00D509E6"/>
    <w:rsid w:val="00D51DEF"/>
    <w:rsid w:val="00D54A86"/>
    <w:rsid w:val="00D54C3F"/>
    <w:rsid w:val="00D56BD3"/>
    <w:rsid w:val="00D576C8"/>
    <w:rsid w:val="00D64574"/>
    <w:rsid w:val="00D675F9"/>
    <w:rsid w:val="00D7068D"/>
    <w:rsid w:val="00D71990"/>
    <w:rsid w:val="00D71DCE"/>
    <w:rsid w:val="00D72D21"/>
    <w:rsid w:val="00D72E79"/>
    <w:rsid w:val="00D773DE"/>
    <w:rsid w:val="00D808CD"/>
    <w:rsid w:val="00D8312B"/>
    <w:rsid w:val="00D858C2"/>
    <w:rsid w:val="00D871F6"/>
    <w:rsid w:val="00D91585"/>
    <w:rsid w:val="00D917CB"/>
    <w:rsid w:val="00D92ABE"/>
    <w:rsid w:val="00D94E81"/>
    <w:rsid w:val="00DA3217"/>
    <w:rsid w:val="00DA4B88"/>
    <w:rsid w:val="00DA5282"/>
    <w:rsid w:val="00DA5AAC"/>
    <w:rsid w:val="00DA6A43"/>
    <w:rsid w:val="00DA7697"/>
    <w:rsid w:val="00DB0742"/>
    <w:rsid w:val="00DB168A"/>
    <w:rsid w:val="00DB3BDB"/>
    <w:rsid w:val="00DC23EB"/>
    <w:rsid w:val="00DC34D8"/>
    <w:rsid w:val="00DC4E79"/>
    <w:rsid w:val="00DC5055"/>
    <w:rsid w:val="00DC64A5"/>
    <w:rsid w:val="00DC67AD"/>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1ABC"/>
    <w:rsid w:val="00E1361C"/>
    <w:rsid w:val="00E14962"/>
    <w:rsid w:val="00E1546A"/>
    <w:rsid w:val="00E201D0"/>
    <w:rsid w:val="00E20698"/>
    <w:rsid w:val="00E20B55"/>
    <w:rsid w:val="00E2251A"/>
    <w:rsid w:val="00E22618"/>
    <w:rsid w:val="00E23E5D"/>
    <w:rsid w:val="00E27292"/>
    <w:rsid w:val="00E3149D"/>
    <w:rsid w:val="00E329DD"/>
    <w:rsid w:val="00E34452"/>
    <w:rsid w:val="00E362A7"/>
    <w:rsid w:val="00E37047"/>
    <w:rsid w:val="00E3758B"/>
    <w:rsid w:val="00E37AE5"/>
    <w:rsid w:val="00E413E9"/>
    <w:rsid w:val="00E41BA2"/>
    <w:rsid w:val="00E41C05"/>
    <w:rsid w:val="00E429D6"/>
    <w:rsid w:val="00E43283"/>
    <w:rsid w:val="00E43F9C"/>
    <w:rsid w:val="00E45D75"/>
    <w:rsid w:val="00E466B0"/>
    <w:rsid w:val="00E46CDE"/>
    <w:rsid w:val="00E47615"/>
    <w:rsid w:val="00E50D5E"/>
    <w:rsid w:val="00E5217E"/>
    <w:rsid w:val="00E54A96"/>
    <w:rsid w:val="00E555B7"/>
    <w:rsid w:val="00E575B4"/>
    <w:rsid w:val="00E60759"/>
    <w:rsid w:val="00E60AB7"/>
    <w:rsid w:val="00E61C45"/>
    <w:rsid w:val="00E6716B"/>
    <w:rsid w:val="00E67274"/>
    <w:rsid w:val="00E67904"/>
    <w:rsid w:val="00E7001C"/>
    <w:rsid w:val="00E70B7F"/>
    <w:rsid w:val="00E71D62"/>
    <w:rsid w:val="00E74CBB"/>
    <w:rsid w:val="00E75B30"/>
    <w:rsid w:val="00E76864"/>
    <w:rsid w:val="00E77B59"/>
    <w:rsid w:val="00E77D78"/>
    <w:rsid w:val="00E82CB3"/>
    <w:rsid w:val="00E83085"/>
    <w:rsid w:val="00E83548"/>
    <w:rsid w:val="00E84105"/>
    <w:rsid w:val="00E851E3"/>
    <w:rsid w:val="00E90FB7"/>
    <w:rsid w:val="00E91098"/>
    <w:rsid w:val="00E93320"/>
    <w:rsid w:val="00E97A18"/>
    <w:rsid w:val="00EA01DE"/>
    <w:rsid w:val="00EA1E71"/>
    <w:rsid w:val="00EA28A1"/>
    <w:rsid w:val="00EA42CC"/>
    <w:rsid w:val="00EA7618"/>
    <w:rsid w:val="00EB0366"/>
    <w:rsid w:val="00EB0500"/>
    <w:rsid w:val="00EB08E1"/>
    <w:rsid w:val="00EB209D"/>
    <w:rsid w:val="00EB44CB"/>
    <w:rsid w:val="00EB581E"/>
    <w:rsid w:val="00EB594A"/>
    <w:rsid w:val="00EB6FCB"/>
    <w:rsid w:val="00EC45B1"/>
    <w:rsid w:val="00EC5362"/>
    <w:rsid w:val="00EC53F9"/>
    <w:rsid w:val="00ED005A"/>
    <w:rsid w:val="00ED0152"/>
    <w:rsid w:val="00ED1619"/>
    <w:rsid w:val="00ED1D8B"/>
    <w:rsid w:val="00ED2587"/>
    <w:rsid w:val="00ED2F4E"/>
    <w:rsid w:val="00ED4367"/>
    <w:rsid w:val="00ED4A29"/>
    <w:rsid w:val="00ED4EDC"/>
    <w:rsid w:val="00EE1F8E"/>
    <w:rsid w:val="00EE3522"/>
    <w:rsid w:val="00EE489C"/>
    <w:rsid w:val="00EE7B1D"/>
    <w:rsid w:val="00EF1BDF"/>
    <w:rsid w:val="00EF2067"/>
    <w:rsid w:val="00EF216B"/>
    <w:rsid w:val="00EF2447"/>
    <w:rsid w:val="00EF60DA"/>
    <w:rsid w:val="00EF6182"/>
    <w:rsid w:val="00EF6F4F"/>
    <w:rsid w:val="00EF7126"/>
    <w:rsid w:val="00F001DC"/>
    <w:rsid w:val="00F00F0B"/>
    <w:rsid w:val="00F010AC"/>
    <w:rsid w:val="00F03CE6"/>
    <w:rsid w:val="00F04324"/>
    <w:rsid w:val="00F043B9"/>
    <w:rsid w:val="00F0461A"/>
    <w:rsid w:val="00F0640B"/>
    <w:rsid w:val="00F06720"/>
    <w:rsid w:val="00F067C3"/>
    <w:rsid w:val="00F07F34"/>
    <w:rsid w:val="00F152EA"/>
    <w:rsid w:val="00F1582B"/>
    <w:rsid w:val="00F15DA0"/>
    <w:rsid w:val="00F17B09"/>
    <w:rsid w:val="00F21B8B"/>
    <w:rsid w:val="00F22CE5"/>
    <w:rsid w:val="00F22E05"/>
    <w:rsid w:val="00F234F9"/>
    <w:rsid w:val="00F2595A"/>
    <w:rsid w:val="00F260EB"/>
    <w:rsid w:val="00F272DF"/>
    <w:rsid w:val="00F27474"/>
    <w:rsid w:val="00F27CBF"/>
    <w:rsid w:val="00F27F9D"/>
    <w:rsid w:val="00F31709"/>
    <w:rsid w:val="00F3194C"/>
    <w:rsid w:val="00F31C10"/>
    <w:rsid w:val="00F32383"/>
    <w:rsid w:val="00F3497E"/>
    <w:rsid w:val="00F36A15"/>
    <w:rsid w:val="00F40471"/>
    <w:rsid w:val="00F421DA"/>
    <w:rsid w:val="00F45567"/>
    <w:rsid w:val="00F45C91"/>
    <w:rsid w:val="00F47B4B"/>
    <w:rsid w:val="00F50E9D"/>
    <w:rsid w:val="00F53AE9"/>
    <w:rsid w:val="00F5529A"/>
    <w:rsid w:val="00F554E6"/>
    <w:rsid w:val="00F56A01"/>
    <w:rsid w:val="00F607D6"/>
    <w:rsid w:val="00F60D93"/>
    <w:rsid w:val="00F640A4"/>
    <w:rsid w:val="00F6418A"/>
    <w:rsid w:val="00F65816"/>
    <w:rsid w:val="00F665B7"/>
    <w:rsid w:val="00F66ECA"/>
    <w:rsid w:val="00F6783F"/>
    <w:rsid w:val="00F70D96"/>
    <w:rsid w:val="00F70EBC"/>
    <w:rsid w:val="00F717AA"/>
    <w:rsid w:val="00F73132"/>
    <w:rsid w:val="00F742FB"/>
    <w:rsid w:val="00F75A71"/>
    <w:rsid w:val="00F764FE"/>
    <w:rsid w:val="00F779C8"/>
    <w:rsid w:val="00F77B1A"/>
    <w:rsid w:val="00F8054A"/>
    <w:rsid w:val="00F814C4"/>
    <w:rsid w:val="00F8153C"/>
    <w:rsid w:val="00F81656"/>
    <w:rsid w:val="00F82E31"/>
    <w:rsid w:val="00F911FF"/>
    <w:rsid w:val="00FA1B15"/>
    <w:rsid w:val="00FA6031"/>
    <w:rsid w:val="00FA6A43"/>
    <w:rsid w:val="00FA7DC8"/>
    <w:rsid w:val="00FB106D"/>
    <w:rsid w:val="00FB1A37"/>
    <w:rsid w:val="00FB1A81"/>
    <w:rsid w:val="00FB1C94"/>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C6927"/>
    <w:rsid w:val="00FD2608"/>
    <w:rsid w:val="00FD33B7"/>
    <w:rsid w:val="00FD4E98"/>
    <w:rsid w:val="00FD515C"/>
    <w:rsid w:val="00FD71D8"/>
    <w:rsid w:val="00FD7F6D"/>
    <w:rsid w:val="00FE01AC"/>
    <w:rsid w:val="00FE4946"/>
    <w:rsid w:val="00FE4E8D"/>
    <w:rsid w:val="00FE5CD9"/>
    <w:rsid w:val="00FE6E31"/>
    <w:rsid w:val="00FF2033"/>
    <w:rsid w:val="00FF244D"/>
    <w:rsid w:val="00FF45FC"/>
    <w:rsid w:val="00FF501F"/>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246D"/>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2C246D"/>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2C246D"/>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2C246D"/>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2C246D"/>
    <w:pPr>
      <w:spacing w:before="360"/>
      <w:outlineLvl w:val="3"/>
    </w:pPr>
    <w:rPr>
      <w:bCs/>
      <w:szCs w:val="28"/>
    </w:rPr>
  </w:style>
  <w:style w:type="character" w:default="1" w:styleId="a0">
    <w:name w:val="Default Paragraph Font"/>
    <w:uiPriority w:val="1"/>
    <w:semiHidden/>
    <w:unhideWhenUsed/>
    <w:rsid w:val="002C246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2C246D"/>
  </w:style>
  <w:style w:type="paragraph" w:styleId="a3">
    <w:name w:val="header"/>
    <w:basedOn w:val="a"/>
    <w:link w:val="Char"/>
    <w:rsid w:val="002C246D"/>
    <w:pPr>
      <w:tabs>
        <w:tab w:val="center" w:pos="4320"/>
        <w:tab w:val="right" w:pos="8640"/>
      </w:tabs>
      <w:spacing w:after="120" w:line="240" w:lineRule="auto"/>
      <w:contextualSpacing/>
    </w:pPr>
  </w:style>
  <w:style w:type="character" w:customStyle="1" w:styleId="Char">
    <w:name w:val="页眉 Char"/>
    <w:basedOn w:val="a0"/>
    <w:link w:val="a3"/>
    <w:rsid w:val="002C246D"/>
    <w:rPr>
      <w:rFonts w:ascii="Times New Roman" w:hAnsi="Times New Roman" w:cs="Times New Roman"/>
      <w:kern w:val="0"/>
      <w:sz w:val="24"/>
      <w:szCs w:val="24"/>
      <w:lang w:val="en-GB" w:eastAsia="en-GB"/>
    </w:rPr>
  </w:style>
  <w:style w:type="paragraph" w:styleId="a4">
    <w:name w:val="footer"/>
    <w:basedOn w:val="a"/>
    <w:link w:val="Char0"/>
    <w:rsid w:val="002C246D"/>
    <w:pPr>
      <w:tabs>
        <w:tab w:val="center" w:pos="4320"/>
        <w:tab w:val="right" w:pos="8640"/>
      </w:tabs>
      <w:spacing w:before="240" w:line="240" w:lineRule="auto"/>
      <w:contextualSpacing/>
    </w:pPr>
  </w:style>
  <w:style w:type="character" w:customStyle="1" w:styleId="Char0">
    <w:name w:val="页脚 Char"/>
    <w:basedOn w:val="a0"/>
    <w:link w:val="a4"/>
    <w:rsid w:val="002C246D"/>
    <w:rPr>
      <w:rFonts w:ascii="Times New Roman" w:hAnsi="Times New Roman" w:cs="Times New Roman"/>
      <w:kern w:val="0"/>
      <w:sz w:val="24"/>
      <w:szCs w:val="24"/>
      <w:lang w:val="en-GB" w:eastAsia="en-GB"/>
    </w:rPr>
  </w:style>
  <w:style w:type="paragraph" w:styleId="a5">
    <w:name w:val="endnote text"/>
    <w:basedOn w:val="a"/>
    <w:link w:val="Char1"/>
    <w:autoRedefine/>
    <w:rsid w:val="002C246D"/>
    <w:pPr>
      <w:ind w:left="284" w:hanging="284"/>
    </w:pPr>
    <w:rPr>
      <w:sz w:val="22"/>
      <w:szCs w:val="20"/>
    </w:rPr>
  </w:style>
  <w:style w:type="character" w:customStyle="1" w:styleId="Char1">
    <w:name w:val="尾注文本 Char"/>
    <w:basedOn w:val="a0"/>
    <w:link w:val="a5"/>
    <w:rsid w:val="002C246D"/>
    <w:rPr>
      <w:rFonts w:ascii="Times New Roman" w:hAnsi="Times New Roman" w:cs="Times New Roman"/>
      <w:kern w:val="0"/>
      <w:sz w:val="22"/>
      <w:szCs w:val="20"/>
      <w:lang w:val="en-GB" w:eastAsia="en-GB"/>
    </w:rPr>
  </w:style>
  <w:style w:type="character" w:styleId="a6">
    <w:name w:val="endnote reference"/>
    <w:basedOn w:val="a0"/>
    <w:rsid w:val="002C246D"/>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2C246D"/>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2C246D"/>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2C246D"/>
    <w:rPr>
      <w:rFonts w:ascii="Times New Roman" w:hAnsi="Times New Roman" w:cs="Arial"/>
      <w:b/>
      <w:bCs/>
      <w:kern w:val="32"/>
      <w:sz w:val="24"/>
      <w:szCs w:val="32"/>
      <w:lang w:val="en-GB" w:eastAsia="en-GB"/>
    </w:rPr>
  </w:style>
  <w:style w:type="character" w:customStyle="1" w:styleId="4Char">
    <w:name w:val="标题 4 Char"/>
    <w:basedOn w:val="a0"/>
    <w:link w:val="4"/>
    <w:rsid w:val="002C246D"/>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2C246D"/>
    <w:pPr>
      <w:spacing w:after="120" w:line="360" w:lineRule="auto"/>
    </w:pPr>
    <w:rPr>
      <w:b/>
      <w:sz w:val="28"/>
    </w:rPr>
  </w:style>
  <w:style w:type="paragraph" w:customStyle="1" w:styleId="Authornames">
    <w:name w:val="Author names"/>
    <w:basedOn w:val="a"/>
    <w:next w:val="a"/>
    <w:qFormat/>
    <w:rsid w:val="002C246D"/>
    <w:pPr>
      <w:spacing w:before="240" w:line="360" w:lineRule="auto"/>
    </w:pPr>
    <w:rPr>
      <w:sz w:val="28"/>
    </w:rPr>
  </w:style>
  <w:style w:type="paragraph" w:customStyle="1" w:styleId="Affiliation">
    <w:name w:val="Affiliation"/>
    <w:basedOn w:val="a"/>
    <w:qFormat/>
    <w:rsid w:val="002C246D"/>
    <w:pPr>
      <w:spacing w:before="240" w:line="360" w:lineRule="auto"/>
    </w:pPr>
    <w:rPr>
      <w:i/>
    </w:rPr>
  </w:style>
  <w:style w:type="paragraph" w:customStyle="1" w:styleId="Receiveddates">
    <w:name w:val="Received dates"/>
    <w:basedOn w:val="Affiliation"/>
    <w:next w:val="a"/>
    <w:qFormat/>
    <w:rsid w:val="002C246D"/>
  </w:style>
  <w:style w:type="paragraph" w:customStyle="1" w:styleId="Abstract">
    <w:name w:val="Abstract"/>
    <w:basedOn w:val="a"/>
    <w:next w:val="Keywords"/>
    <w:qFormat/>
    <w:rsid w:val="002C246D"/>
    <w:pPr>
      <w:spacing w:before="360" w:after="300" w:line="360" w:lineRule="auto"/>
      <w:ind w:left="720" w:right="567"/>
      <w:contextualSpacing/>
    </w:pPr>
    <w:rPr>
      <w:sz w:val="22"/>
    </w:rPr>
  </w:style>
  <w:style w:type="paragraph" w:customStyle="1" w:styleId="Keywords">
    <w:name w:val="Keywords"/>
    <w:basedOn w:val="a"/>
    <w:next w:val="Paragraph"/>
    <w:qFormat/>
    <w:rsid w:val="002C246D"/>
    <w:pPr>
      <w:spacing w:before="240" w:after="240" w:line="360" w:lineRule="auto"/>
      <w:ind w:left="720" w:right="567"/>
    </w:pPr>
    <w:rPr>
      <w:sz w:val="22"/>
    </w:rPr>
  </w:style>
  <w:style w:type="paragraph" w:customStyle="1" w:styleId="Correspondencedetails">
    <w:name w:val="Correspondence details"/>
    <w:basedOn w:val="a"/>
    <w:qFormat/>
    <w:rsid w:val="002C246D"/>
    <w:pPr>
      <w:spacing w:before="240" w:line="360" w:lineRule="auto"/>
    </w:pPr>
  </w:style>
  <w:style w:type="paragraph" w:customStyle="1" w:styleId="Displayedquotation">
    <w:name w:val="Displayed quotation"/>
    <w:basedOn w:val="a"/>
    <w:qFormat/>
    <w:rsid w:val="002C246D"/>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2C246D"/>
    <w:pPr>
      <w:widowControl/>
      <w:numPr>
        <w:numId w:val="18"/>
      </w:numPr>
      <w:spacing w:after="240"/>
      <w:contextualSpacing/>
    </w:pPr>
  </w:style>
  <w:style w:type="paragraph" w:customStyle="1" w:styleId="Displayedequation">
    <w:name w:val="Displayed equation"/>
    <w:basedOn w:val="a"/>
    <w:next w:val="Paragraph"/>
    <w:qFormat/>
    <w:rsid w:val="002C246D"/>
    <w:pPr>
      <w:tabs>
        <w:tab w:val="center" w:pos="4253"/>
        <w:tab w:val="right" w:pos="8222"/>
      </w:tabs>
      <w:spacing w:before="240" w:after="240"/>
      <w:jc w:val="center"/>
    </w:pPr>
  </w:style>
  <w:style w:type="paragraph" w:customStyle="1" w:styleId="Acknowledgements">
    <w:name w:val="Acknowledgements"/>
    <w:basedOn w:val="a"/>
    <w:next w:val="a"/>
    <w:qFormat/>
    <w:rsid w:val="002C246D"/>
    <w:pPr>
      <w:spacing w:before="120" w:line="360" w:lineRule="auto"/>
    </w:pPr>
    <w:rPr>
      <w:sz w:val="22"/>
    </w:rPr>
  </w:style>
  <w:style w:type="paragraph" w:customStyle="1" w:styleId="Tabletitle">
    <w:name w:val="Table title"/>
    <w:basedOn w:val="a"/>
    <w:next w:val="a"/>
    <w:qFormat/>
    <w:rsid w:val="002C246D"/>
    <w:pPr>
      <w:spacing w:before="240" w:line="360" w:lineRule="auto"/>
    </w:pPr>
  </w:style>
  <w:style w:type="paragraph" w:customStyle="1" w:styleId="Figurecaption">
    <w:name w:val="Figure caption"/>
    <w:basedOn w:val="a"/>
    <w:next w:val="a"/>
    <w:qFormat/>
    <w:rsid w:val="002C246D"/>
    <w:pPr>
      <w:spacing w:before="240" w:line="360" w:lineRule="auto"/>
    </w:pPr>
  </w:style>
  <w:style w:type="paragraph" w:customStyle="1" w:styleId="Footnotes">
    <w:name w:val="Footnotes"/>
    <w:basedOn w:val="a"/>
    <w:qFormat/>
    <w:rsid w:val="002C246D"/>
    <w:pPr>
      <w:spacing w:before="120" w:line="360" w:lineRule="auto"/>
      <w:ind w:left="482" w:hanging="482"/>
      <w:contextualSpacing/>
    </w:pPr>
    <w:rPr>
      <w:sz w:val="22"/>
    </w:rPr>
  </w:style>
  <w:style w:type="paragraph" w:customStyle="1" w:styleId="Notesoncontributors">
    <w:name w:val="Notes on contributors"/>
    <w:basedOn w:val="a"/>
    <w:qFormat/>
    <w:rsid w:val="002C246D"/>
    <w:pPr>
      <w:spacing w:before="240" w:line="360" w:lineRule="auto"/>
    </w:pPr>
    <w:rPr>
      <w:sz w:val="22"/>
    </w:rPr>
  </w:style>
  <w:style w:type="paragraph" w:customStyle="1" w:styleId="Normalparagraphstyle">
    <w:name w:val="Normal paragraph style"/>
    <w:basedOn w:val="a"/>
    <w:next w:val="a"/>
    <w:rsid w:val="002C246D"/>
  </w:style>
  <w:style w:type="paragraph" w:customStyle="1" w:styleId="Paragraph">
    <w:name w:val="Paragraph"/>
    <w:basedOn w:val="a"/>
    <w:next w:val="Newparagraph"/>
    <w:qFormat/>
    <w:rsid w:val="002C246D"/>
    <w:pPr>
      <w:widowControl w:val="0"/>
      <w:spacing w:before="240"/>
    </w:pPr>
  </w:style>
  <w:style w:type="paragraph" w:customStyle="1" w:styleId="Newparagraph">
    <w:name w:val="New paragraph"/>
    <w:basedOn w:val="a"/>
    <w:qFormat/>
    <w:rsid w:val="002C246D"/>
    <w:pPr>
      <w:ind w:firstLine="720"/>
    </w:pPr>
  </w:style>
  <w:style w:type="paragraph" w:styleId="af1">
    <w:name w:val="Normal Indent"/>
    <w:basedOn w:val="a"/>
    <w:rsid w:val="002C246D"/>
    <w:pPr>
      <w:ind w:left="720"/>
    </w:pPr>
  </w:style>
  <w:style w:type="paragraph" w:customStyle="1" w:styleId="References">
    <w:name w:val="References"/>
    <w:basedOn w:val="a"/>
    <w:qFormat/>
    <w:rsid w:val="002C246D"/>
    <w:pPr>
      <w:spacing w:before="120" w:line="360" w:lineRule="auto"/>
      <w:ind w:left="720" w:hanging="720"/>
      <w:contextualSpacing/>
    </w:pPr>
  </w:style>
  <w:style w:type="paragraph" w:customStyle="1" w:styleId="Subjectcodes">
    <w:name w:val="Subject codes"/>
    <w:basedOn w:val="Keywords"/>
    <w:next w:val="Paragraph"/>
    <w:qFormat/>
    <w:rsid w:val="002C246D"/>
  </w:style>
  <w:style w:type="paragraph" w:customStyle="1" w:styleId="Bulletedlist">
    <w:name w:val="Bulleted list"/>
    <w:basedOn w:val="Paragraph"/>
    <w:next w:val="Paragraph"/>
    <w:qFormat/>
    <w:rsid w:val="002C246D"/>
    <w:pPr>
      <w:widowControl/>
      <w:numPr>
        <w:numId w:val="19"/>
      </w:numPr>
      <w:spacing w:after="240"/>
      <w:contextualSpacing/>
    </w:pPr>
  </w:style>
  <w:style w:type="paragraph" w:styleId="af2">
    <w:name w:val="footnote text"/>
    <w:basedOn w:val="a"/>
    <w:link w:val="Char6"/>
    <w:autoRedefine/>
    <w:rsid w:val="002C246D"/>
    <w:pPr>
      <w:ind w:left="284" w:hanging="284"/>
    </w:pPr>
    <w:rPr>
      <w:sz w:val="22"/>
      <w:szCs w:val="20"/>
    </w:rPr>
  </w:style>
  <w:style w:type="character" w:customStyle="1" w:styleId="Char6">
    <w:name w:val="脚注文本 Char"/>
    <w:basedOn w:val="a0"/>
    <w:link w:val="af2"/>
    <w:rsid w:val="002C246D"/>
    <w:rPr>
      <w:rFonts w:ascii="Times New Roman" w:hAnsi="Times New Roman" w:cs="Times New Roman"/>
      <w:kern w:val="0"/>
      <w:sz w:val="22"/>
      <w:szCs w:val="20"/>
      <w:lang w:val="en-GB" w:eastAsia="en-GB"/>
    </w:rPr>
  </w:style>
  <w:style w:type="character" w:styleId="af3">
    <w:name w:val="footnote reference"/>
    <w:basedOn w:val="a0"/>
    <w:rsid w:val="002C246D"/>
    <w:rPr>
      <w:vertAlign w:val="superscript"/>
    </w:rPr>
  </w:style>
  <w:style w:type="paragraph" w:customStyle="1" w:styleId="Heading4Paragraph">
    <w:name w:val="Heading 4 + Paragraph"/>
    <w:basedOn w:val="Paragraph"/>
    <w:next w:val="Newparagraph"/>
    <w:qFormat/>
    <w:rsid w:val="002C246D"/>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246D"/>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2C246D"/>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2C246D"/>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2C246D"/>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2C246D"/>
    <w:pPr>
      <w:spacing w:before="360"/>
      <w:outlineLvl w:val="3"/>
    </w:pPr>
    <w:rPr>
      <w:bCs/>
      <w:szCs w:val="28"/>
    </w:rPr>
  </w:style>
  <w:style w:type="character" w:default="1" w:styleId="a0">
    <w:name w:val="Default Paragraph Font"/>
    <w:uiPriority w:val="1"/>
    <w:semiHidden/>
    <w:unhideWhenUsed/>
    <w:rsid w:val="002C246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2C246D"/>
  </w:style>
  <w:style w:type="paragraph" w:styleId="a3">
    <w:name w:val="header"/>
    <w:basedOn w:val="a"/>
    <w:link w:val="Char"/>
    <w:rsid w:val="002C246D"/>
    <w:pPr>
      <w:tabs>
        <w:tab w:val="center" w:pos="4320"/>
        <w:tab w:val="right" w:pos="8640"/>
      </w:tabs>
      <w:spacing w:after="120" w:line="240" w:lineRule="auto"/>
      <w:contextualSpacing/>
    </w:pPr>
  </w:style>
  <w:style w:type="character" w:customStyle="1" w:styleId="Char">
    <w:name w:val="页眉 Char"/>
    <w:basedOn w:val="a0"/>
    <w:link w:val="a3"/>
    <w:rsid w:val="002C246D"/>
    <w:rPr>
      <w:rFonts w:ascii="Times New Roman" w:hAnsi="Times New Roman" w:cs="Times New Roman"/>
      <w:kern w:val="0"/>
      <w:sz w:val="24"/>
      <w:szCs w:val="24"/>
      <w:lang w:val="en-GB" w:eastAsia="en-GB"/>
    </w:rPr>
  </w:style>
  <w:style w:type="paragraph" w:styleId="a4">
    <w:name w:val="footer"/>
    <w:basedOn w:val="a"/>
    <w:link w:val="Char0"/>
    <w:rsid w:val="002C246D"/>
    <w:pPr>
      <w:tabs>
        <w:tab w:val="center" w:pos="4320"/>
        <w:tab w:val="right" w:pos="8640"/>
      </w:tabs>
      <w:spacing w:before="240" w:line="240" w:lineRule="auto"/>
      <w:contextualSpacing/>
    </w:pPr>
  </w:style>
  <w:style w:type="character" w:customStyle="1" w:styleId="Char0">
    <w:name w:val="页脚 Char"/>
    <w:basedOn w:val="a0"/>
    <w:link w:val="a4"/>
    <w:rsid w:val="002C246D"/>
    <w:rPr>
      <w:rFonts w:ascii="Times New Roman" w:hAnsi="Times New Roman" w:cs="Times New Roman"/>
      <w:kern w:val="0"/>
      <w:sz w:val="24"/>
      <w:szCs w:val="24"/>
      <w:lang w:val="en-GB" w:eastAsia="en-GB"/>
    </w:rPr>
  </w:style>
  <w:style w:type="paragraph" w:styleId="a5">
    <w:name w:val="endnote text"/>
    <w:basedOn w:val="a"/>
    <w:link w:val="Char1"/>
    <w:autoRedefine/>
    <w:rsid w:val="002C246D"/>
    <w:pPr>
      <w:ind w:left="284" w:hanging="284"/>
    </w:pPr>
    <w:rPr>
      <w:sz w:val="22"/>
      <w:szCs w:val="20"/>
    </w:rPr>
  </w:style>
  <w:style w:type="character" w:customStyle="1" w:styleId="Char1">
    <w:name w:val="尾注文本 Char"/>
    <w:basedOn w:val="a0"/>
    <w:link w:val="a5"/>
    <w:rsid w:val="002C246D"/>
    <w:rPr>
      <w:rFonts w:ascii="Times New Roman" w:hAnsi="Times New Roman" w:cs="Times New Roman"/>
      <w:kern w:val="0"/>
      <w:sz w:val="22"/>
      <w:szCs w:val="20"/>
      <w:lang w:val="en-GB" w:eastAsia="en-GB"/>
    </w:rPr>
  </w:style>
  <w:style w:type="character" w:styleId="a6">
    <w:name w:val="endnote reference"/>
    <w:basedOn w:val="a0"/>
    <w:rsid w:val="002C246D"/>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2C246D"/>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2C246D"/>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2C246D"/>
    <w:rPr>
      <w:rFonts w:ascii="Times New Roman" w:hAnsi="Times New Roman" w:cs="Arial"/>
      <w:b/>
      <w:bCs/>
      <w:kern w:val="32"/>
      <w:sz w:val="24"/>
      <w:szCs w:val="32"/>
      <w:lang w:val="en-GB" w:eastAsia="en-GB"/>
    </w:rPr>
  </w:style>
  <w:style w:type="character" w:customStyle="1" w:styleId="4Char">
    <w:name w:val="标题 4 Char"/>
    <w:basedOn w:val="a0"/>
    <w:link w:val="4"/>
    <w:rsid w:val="002C246D"/>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2C246D"/>
    <w:pPr>
      <w:spacing w:after="120" w:line="360" w:lineRule="auto"/>
    </w:pPr>
    <w:rPr>
      <w:b/>
      <w:sz w:val="28"/>
    </w:rPr>
  </w:style>
  <w:style w:type="paragraph" w:customStyle="1" w:styleId="Authornames">
    <w:name w:val="Author names"/>
    <w:basedOn w:val="a"/>
    <w:next w:val="a"/>
    <w:qFormat/>
    <w:rsid w:val="002C246D"/>
    <w:pPr>
      <w:spacing w:before="240" w:line="360" w:lineRule="auto"/>
    </w:pPr>
    <w:rPr>
      <w:sz w:val="28"/>
    </w:rPr>
  </w:style>
  <w:style w:type="paragraph" w:customStyle="1" w:styleId="Affiliation">
    <w:name w:val="Affiliation"/>
    <w:basedOn w:val="a"/>
    <w:qFormat/>
    <w:rsid w:val="002C246D"/>
    <w:pPr>
      <w:spacing w:before="240" w:line="360" w:lineRule="auto"/>
    </w:pPr>
    <w:rPr>
      <w:i/>
    </w:rPr>
  </w:style>
  <w:style w:type="paragraph" w:customStyle="1" w:styleId="Receiveddates">
    <w:name w:val="Received dates"/>
    <w:basedOn w:val="Affiliation"/>
    <w:next w:val="a"/>
    <w:qFormat/>
    <w:rsid w:val="002C246D"/>
  </w:style>
  <w:style w:type="paragraph" w:customStyle="1" w:styleId="Abstract">
    <w:name w:val="Abstract"/>
    <w:basedOn w:val="a"/>
    <w:next w:val="Keywords"/>
    <w:qFormat/>
    <w:rsid w:val="002C246D"/>
    <w:pPr>
      <w:spacing w:before="360" w:after="300" w:line="360" w:lineRule="auto"/>
      <w:ind w:left="720" w:right="567"/>
      <w:contextualSpacing/>
    </w:pPr>
    <w:rPr>
      <w:sz w:val="22"/>
    </w:rPr>
  </w:style>
  <w:style w:type="paragraph" w:customStyle="1" w:styleId="Keywords">
    <w:name w:val="Keywords"/>
    <w:basedOn w:val="a"/>
    <w:next w:val="Paragraph"/>
    <w:qFormat/>
    <w:rsid w:val="002C246D"/>
    <w:pPr>
      <w:spacing w:before="240" w:after="240" w:line="360" w:lineRule="auto"/>
      <w:ind w:left="720" w:right="567"/>
    </w:pPr>
    <w:rPr>
      <w:sz w:val="22"/>
    </w:rPr>
  </w:style>
  <w:style w:type="paragraph" w:customStyle="1" w:styleId="Correspondencedetails">
    <w:name w:val="Correspondence details"/>
    <w:basedOn w:val="a"/>
    <w:qFormat/>
    <w:rsid w:val="002C246D"/>
    <w:pPr>
      <w:spacing w:before="240" w:line="360" w:lineRule="auto"/>
    </w:pPr>
  </w:style>
  <w:style w:type="paragraph" w:customStyle="1" w:styleId="Displayedquotation">
    <w:name w:val="Displayed quotation"/>
    <w:basedOn w:val="a"/>
    <w:qFormat/>
    <w:rsid w:val="002C246D"/>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2C246D"/>
    <w:pPr>
      <w:widowControl/>
      <w:numPr>
        <w:numId w:val="18"/>
      </w:numPr>
      <w:spacing w:after="240"/>
      <w:contextualSpacing/>
    </w:pPr>
  </w:style>
  <w:style w:type="paragraph" w:customStyle="1" w:styleId="Displayedequation">
    <w:name w:val="Displayed equation"/>
    <w:basedOn w:val="a"/>
    <w:next w:val="Paragraph"/>
    <w:qFormat/>
    <w:rsid w:val="002C246D"/>
    <w:pPr>
      <w:tabs>
        <w:tab w:val="center" w:pos="4253"/>
        <w:tab w:val="right" w:pos="8222"/>
      </w:tabs>
      <w:spacing w:before="240" w:after="240"/>
      <w:jc w:val="center"/>
    </w:pPr>
  </w:style>
  <w:style w:type="paragraph" w:customStyle="1" w:styleId="Acknowledgements">
    <w:name w:val="Acknowledgements"/>
    <w:basedOn w:val="a"/>
    <w:next w:val="a"/>
    <w:qFormat/>
    <w:rsid w:val="002C246D"/>
    <w:pPr>
      <w:spacing w:before="120" w:line="360" w:lineRule="auto"/>
    </w:pPr>
    <w:rPr>
      <w:sz w:val="22"/>
    </w:rPr>
  </w:style>
  <w:style w:type="paragraph" w:customStyle="1" w:styleId="Tabletitle">
    <w:name w:val="Table title"/>
    <w:basedOn w:val="a"/>
    <w:next w:val="a"/>
    <w:qFormat/>
    <w:rsid w:val="002C246D"/>
    <w:pPr>
      <w:spacing w:before="240" w:line="360" w:lineRule="auto"/>
    </w:pPr>
  </w:style>
  <w:style w:type="paragraph" w:customStyle="1" w:styleId="Figurecaption">
    <w:name w:val="Figure caption"/>
    <w:basedOn w:val="a"/>
    <w:next w:val="a"/>
    <w:qFormat/>
    <w:rsid w:val="002C246D"/>
    <w:pPr>
      <w:spacing w:before="240" w:line="360" w:lineRule="auto"/>
    </w:pPr>
  </w:style>
  <w:style w:type="paragraph" w:customStyle="1" w:styleId="Footnotes">
    <w:name w:val="Footnotes"/>
    <w:basedOn w:val="a"/>
    <w:qFormat/>
    <w:rsid w:val="002C246D"/>
    <w:pPr>
      <w:spacing w:before="120" w:line="360" w:lineRule="auto"/>
      <w:ind w:left="482" w:hanging="482"/>
      <w:contextualSpacing/>
    </w:pPr>
    <w:rPr>
      <w:sz w:val="22"/>
    </w:rPr>
  </w:style>
  <w:style w:type="paragraph" w:customStyle="1" w:styleId="Notesoncontributors">
    <w:name w:val="Notes on contributors"/>
    <w:basedOn w:val="a"/>
    <w:qFormat/>
    <w:rsid w:val="002C246D"/>
    <w:pPr>
      <w:spacing w:before="240" w:line="360" w:lineRule="auto"/>
    </w:pPr>
    <w:rPr>
      <w:sz w:val="22"/>
    </w:rPr>
  </w:style>
  <w:style w:type="paragraph" w:customStyle="1" w:styleId="Normalparagraphstyle">
    <w:name w:val="Normal paragraph style"/>
    <w:basedOn w:val="a"/>
    <w:next w:val="a"/>
    <w:rsid w:val="002C246D"/>
  </w:style>
  <w:style w:type="paragraph" w:customStyle="1" w:styleId="Paragraph">
    <w:name w:val="Paragraph"/>
    <w:basedOn w:val="a"/>
    <w:next w:val="Newparagraph"/>
    <w:qFormat/>
    <w:rsid w:val="002C246D"/>
    <w:pPr>
      <w:widowControl w:val="0"/>
      <w:spacing w:before="240"/>
    </w:pPr>
  </w:style>
  <w:style w:type="paragraph" w:customStyle="1" w:styleId="Newparagraph">
    <w:name w:val="New paragraph"/>
    <w:basedOn w:val="a"/>
    <w:qFormat/>
    <w:rsid w:val="002C246D"/>
    <w:pPr>
      <w:ind w:firstLine="720"/>
    </w:pPr>
  </w:style>
  <w:style w:type="paragraph" w:styleId="af1">
    <w:name w:val="Normal Indent"/>
    <w:basedOn w:val="a"/>
    <w:rsid w:val="002C246D"/>
    <w:pPr>
      <w:ind w:left="720"/>
    </w:pPr>
  </w:style>
  <w:style w:type="paragraph" w:customStyle="1" w:styleId="References">
    <w:name w:val="References"/>
    <w:basedOn w:val="a"/>
    <w:qFormat/>
    <w:rsid w:val="002C246D"/>
    <w:pPr>
      <w:spacing w:before="120" w:line="360" w:lineRule="auto"/>
      <w:ind w:left="720" w:hanging="720"/>
      <w:contextualSpacing/>
    </w:pPr>
  </w:style>
  <w:style w:type="paragraph" w:customStyle="1" w:styleId="Subjectcodes">
    <w:name w:val="Subject codes"/>
    <w:basedOn w:val="Keywords"/>
    <w:next w:val="Paragraph"/>
    <w:qFormat/>
    <w:rsid w:val="002C246D"/>
  </w:style>
  <w:style w:type="paragraph" w:customStyle="1" w:styleId="Bulletedlist">
    <w:name w:val="Bulleted list"/>
    <w:basedOn w:val="Paragraph"/>
    <w:next w:val="Paragraph"/>
    <w:qFormat/>
    <w:rsid w:val="002C246D"/>
    <w:pPr>
      <w:widowControl/>
      <w:numPr>
        <w:numId w:val="19"/>
      </w:numPr>
      <w:spacing w:after="240"/>
      <w:contextualSpacing/>
    </w:pPr>
  </w:style>
  <w:style w:type="paragraph" w:styleId="af2">
    <w:name w:val="footnote text"/>
    <w:basedOn w:val="a"/>
    <w:link w:val="Char6"/>
    <w:autoRedefine/>
    <w:rsid w:val="002C246D"/>
    <w:pPr>
      <w:ind w:left="284" w:hanging="284"/>
    </w:pPr>
    <w:rPr>
      <w:sz w:val="22"/>
      <w:szCs w:val="20"/>
    </w:rPr>
  </w:style>
  <w:style w:type="character" w:customStyle="1" w:styleId="Char6">
    <w:name w:val="脚注文本 Char"/>
    <w:basedOn w:val="a0"/>
    <w:link w:val="af2"/>
    <w:rsid w:val="002C246D"/>
    <w:rPr>
      <w:rFonts w:ascii="Times New Roman" w:hAnsi="Times New Roman" w:cs="Times New Roman"/>
      <w:kern w:val="0"/>
      <w:sz w:val="22"/>
      <w:szCs w:val="20"/>
      <w:lang w:val="en-GB" w:eastAsia="en-GB"/>
    </w:rPr>
  </w:style>
  <w:style w:type="character" w:styleId="af3">
    <w:name w:val="footnote reference"/>
    <w:basedOn w:val="a0"/>
    <w:rsid w:val="002C246D"/>
    <w:rPr>
      <w:vertAlign w:val="superscript"/>
    </w:rPr>
  </w:style>
  <w:style w:type="paragraph" w:customStyle="1" w:styleId="Heading4Paragraph">
    <w:name w:val="Heading 4 + Paragraph"/>
    <w:basedOn w:val="Paragraph"/>
    <w:next w:val="Newparagraph"/>
    <w:qFormat/>
    <w:rsid w:val="002C246D"/>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885388">
      <w:bodyDiv w:val="1"/>
      <w:marLeft w:val="0"/>
      <w:marRight w:val="0"/>
      <w:marTop w:val="0"/>
      <w:marBottom w:val="0"/>
      <w:divBdr>
        <w:top w:val="none" w:sz="0" w:space="0" w:color="auto"/>
        <w:left w:val="none" w:sz="0" w:space="0" w:color="auto"/>
        <w:bottom w:val="none" w:sz="0" w:space="0" w:color="auto"/>
        <w:right w:val="none" w:sz="0" w:space="0" w:color="auto"/>
      </w:divBdr>
    </w:div>
    <w:div w:id="583339728">
      <w:bodyDiv w:val="1"/>
      <w:marLeft w:val="0"/>
      <w:marRight w:val="0"/>
      <w:marTop w:val="0"/>
      <w:marBottom w:val="0"/>
      <w:divBdr>
        <w:top w:val="none" w:sz="0" w:space="0" w:color="auto"/>
        <w:left w:val="none" w:sz="0" w:space="0" w:color="auto"/>
        <w:bottom w:val="none" w:sz="0" w:space="0" w:color="auto"/>
        <w:right w:val="none" w:sz="0" w:space="0" w:color="auto"/>
      </w:divBdr>
    </w:div>
    <w:div w:id="690186572">
      <w:bodyDiv w:val="1"/>
      <w:marLeft w:val="0"/>
      <w:marRight w:val="0"/>
      <w:marTop w:val="0"/>
      <w:marBottom w:val="0"/>
      <w:divBdr>
        <w:top w:val="none" w:sz="0" w:space="0" w:color="auto"/>
        <w:left w:val="none" w:sz="0" w:space="0" w:color="auto"/>
        <w:bottom w:val="none" w:sz="0" w:space="0" w:color="auto"/>
        <w:right w:val="none" w:sz="0" w:space="0" w:color="auto"/>
      </w:divBdr>
    </w:div>
    <w:div w:id="831021925">
      <w:bodyDiv w:val="1"/>
      <w:marLeft w:val="0"/>
      <w:marRight w:val="0"/>
      <w:marTop w:val="0"/>
      <w:marBottom w:val="0"/>
      <w:divBdr>
        <w:top w:val="none" w:sz="0" w:space="0" w:color="auto"/>
        <w:left w:val="none" w:sz="0" w:space="0" w:color="auto"/>
        <w:bottom w:val="none" w:sz="0" w:space="0" w:color="auto"/>
        <w:right w:val="none" w:sz="0" w:space="0" w:color="auto"/>
      </w:divBdr>
    </w:div>
    <w:div w:id="956065840">
      <w:bodyDiv w:val="1"/>
      <w:marLeft w:val="0"/>
      <w:marRight w:val="0"/>
      <w:marTop w:val="0"/>
      <w:marBottom w:val="0"/>
      <w:divBdr>
        <w:top w:val="none" w:sz="0" w:space="0" w:color="auto"/>
        <w:left w:val="none" w:sz="0" w:space="0" w:color="auto"/>
        <w:bottom w:val="none" w:sz="0" w:space="0" w:color="auto"/>
        <w:right w:val="none" w:sz="0" w:space="0" w:color="auto"/>
      </w:divBdr>
    </w:div>
    <w:div w:id="1020862905">
      <w:bodyDiv w:val="1"/>
      <w:marLeft w:val="0"/>
      <w:marRight w:val="0"/>
      <w:marTop w:val="0"/>
      <w:marBottom w:val="0"/>
      <w:divBdr>
        <w:top w:val="none" w:sz="0" w:space="0" w:color="auto"/>
        <w:left w:val="none" w:sz="0" w:space="0" w:color="auto"/>
        <w:bottom w:val="none" w:sz="0" w:space="0" w:color="auto"/>
        <w:right w:val="none" w:sz="0" w:space="0" w:color="auto"/>
      </w:divBdr>
    </w:div>
    <w:div w:id="1043015502">
      <w:bodyDiv w:val="1"/>
      <w:marLeft w:val="0"/>
      <w:marRight w:val="0"/>
      <w:marTop w:val="0"/>
      <w:marBottom w:val="0"/>
      <w:divBdr>
        <w:top w:val="none" w:sz="0" w:space="0" w:color="auto"/>
        <w:left w:val="none" w:sz="0" w:space="0" w:color="auto"/>
        <w:bottom w:val="none" w:sz="0" w:space="0" w:color="auto"/>
        <w:right w:val="none" w:sz="0" w:space="0" w:color="auto"/>
      </w:divBdr>
    </w:div>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087969633">
      <w:bodyDiv w:val="1"/>
      <w:marLeft w:val="0"/>
      <w:marRight w:val="0"/>
      <w:marTop w:val="0"/>
      <w:marBottom w:val="0"/>
      <w:divBdr>
        <w:top w:val="none" w:sz="0" w:space="0" w:color="auto"/>
        <w:left w:val="none" w:sz="0" w:space="0" w:color="auto"/>
        <w:bottom w:val="none" w:sz="0" w:space="0" w:color="auto"/>
        <w:right w:val="none" w:sz="0" w:space="0" w:color="auto"/>
      </w:divBdr>
    </w:div>
    <w:div w:id="1229731490">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 w:id="1338263677">
      <w:bodyDiv w:val="1"/>
      <w:marLeft w:val="0"/>
      <w:marRight w:val="0"/>
      <w:marTop w:val="0"/>
      <w:marBottom w:val="0"/>
      <w:divBdr>
        <w:top w:val="none" w:sz="0" w:space="0" w:color="auto"/>
        <w:left w:val="none" w:sz="0" w:space="0" w:color="auto"/>
        <w:bottom w:val="none" w:sz="0" w:space="0" w:color="auto"/>
        <w:right w:val="none" w:sz="0" w:space="0" w:color="auto"/>
      </w:divBdr>
    </w:div>
    <w:div w:id="1625232543">
      <w:bodyDiv w:val="1"/>
      <w:marLeft w:val="0"/>
      <w:marRight w:val="0"/>
      <w:marTop w:val="0"/>
      <w:marBottom w:val="0"/>
      <w:divBdr>
        <w:top w:val="none" w:sz="0" w:space="0" w:color="auto"/>
        <w:left w:val="none" w:sz="0" w:space="0" w:color="auto"/>
        <w:bottom w:val="none" w:sz="0" w:space="0" w:color="auto"/>
        <w:right w:val="none" w:sz="0" w:space="0" w:color="auto"/>
      </w:divBdr>
    </w:div>
    <w:div w:id="1821967971">
      <w:bodyDiv w:val="1"/>
      <w:marLeft w:val="0"/>
      <w:marRight w:val="0"/>
      <w:marTop w:val="0"/>
      <w:marBottom w:val="0"/>
      <w:divBdr>
        <w:top w:val="none" w:sz="0" w:space="0" w:color="auto"/>
        <w:left w:val="none" w:sz="0" w:space="0" w:color="auto"/>
        <w:bottom w:val="none" w:sz="0" w:space="0" w:color="auto"/>
        <w:right w:val="none" w:sz="0" w:space="0" w:color="auto"/>
      </w:divBdr>
    </w:div>
    <w:div w:id="213917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oleObject" Target="embeddings/oleObject41.bin"/><Relationship Id="rId112" Type="http://schemas.openxmlformats.org/officeDocument/2006/relationships/image" Target="media/image52.emf"/><Relationship Id="rId16" Type="http://schemas.openxmlformats.org/officeDocument/2006/relationships/oleObject" Target="embeddings/oleObject4.bin"/><Relationship Id="rId107" Type="http://schemas.openxmlformats.org/officeDocument/2006/relationships/image" Target="media/image49.png"/><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image" Target="media/image36.wmf"/><Relationship Id="rId87" Type="http://schemas.openxmlformats.org/officeDocument/2006/relationships/oleObject" Target="embeddings/oleObject40.bin"/><Relationship Id="rId102" Type="http://schemas.openxmlformats.org/officeDocument/2006/relationships/image" Target="media/image47.wmf"/><Relationship Id="rId110" Type="http://schemas.openxmlformats.org/officeDocument/2006/relationships/image" Target="media/image51.wmf"/><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7.wmf"/><Relationship Id="rId82" Type="http://schemas.openxmlformats.org/officeDocument/2006/relationships/oleObject" Target="embeddings/oleObject37.bin"/><Relationship Id="rId90" Type="http://schemas.openxmlformats.org/officeDocument/2006/relationships/image" Target="media/image41.wmf"/><Relationship Id="rId95" Type="http://schemas.openxmlformats.org/officeDocument/2006/relationships/oleObject" Target="embeddings/oleObject44.bin"/><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wmf"/><Relationship Id="rId77" Type="http://schemas.openxmlformats.org/officeDocument/2006/relationships/image" Target="media/image35.wmf"/><Relationship Id="rId100" Type="http://schemas.openxmlformats.org/officeDocument/2006/relationships/image" Target="media/image46.wmf"/><Relationship Id="rId105" Type="http://schemas.openxmlformats.org/officeDocument/2006/relationships/image" Target="media/image48.emf"/><Relationship Id="rId113" Type="http://schemas.openxmlformats.org/officeDocument/2006/relationships/oleObject" Target="embeddings/oleObject52.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5.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oleObject" Target="embeddings/oleObject48.bin"/><Relationship Id="rId108" Type="http://schemas.openxmlformats.org/officeDocument/2006/relationships/image" Target="media/image50.wmf"/><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wmf"/><Relationship Id="rId83" Type="http://schemas.openxmlformats.org/officeDocument/2006/relationships/image" Target="media/image38.wmf"/><Relationship Id="rId88" Type="http://schemas.openxmlformats.org/officeDocument/2006/relationships/image" Target="media/image40.wmf"/><Relationship Id="rId91" Type="http://schemas.openxmlformats.org/officeDocument/2006/relationships/oleObject" Target="embeddings/oleObject42.bin"/><Relationship Id="rId96" Type="http://schemas.openxmlformats.org/officeDocument/2006/relationships/image" Target="media/image44.wmf"/><Relationship Id="rId111" Type="http://schemas.openxmlformats.org/officeDocument/2006/relationships/oleObject" Target="embeddings/oleObject5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image" Target="media/image25.emf"/><Relationship Id="rId106" Type="http://schemas.openxmlformats.org/officeDocument/2006/relationships/oleObject" Target="embeddings/oleObject49.bin"/><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wmf"/><Relationship Id="rId78" Type="http://schemas.openxmlformats.org/officeDocument/2006/relationships/oleObject" Target="embeddings/oleObject35.bin"/><Relationship Id="rId81" Type="http://schemas.openxmlformats.org/officeDocument/2006/relationships/image" Target="media/image37.wmf"/><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46.bin"/><Relationship Id="rId101" Type="http://schemas.openxmlformats.org/officeDocument/2006/relationships/oleObject" Target="embeddings/oleObject47.bin"/><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0.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4.bin"/><Relationship Id="rId97" Type="http://schemas.openxmlformats.org/officeDocument/2006/relationships/oleObject" Target="embeddings/oleObject45.bin"/><Relationship Id="rId104"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image" Target="media/image42.wmf"/><Relationship Id="rId2" Type="http://schemas.openxmlformats.org/officeDocument/2006/relationships/numbering" Target="numbering.xml"/><Relationship Id="rId29"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409893504"/>
        <c:axId val="409895680"/>
      </c:lineChart>
      <c:catAx>
        <c:axId val="409893504"/>
        <c:scaling>
          <c:orientation val="minMax"/>
        </c:scaling>
        <c:delete val="0"/>
        <c:axPos val="b"/>
        <c:title>
          <c:tx>
            <c:rich>
              <a:bodyPr/>
              <a:lstStyle/>
              <a:p>
                <a:pPr>
                  <a:defRPr/>
                </a:pPr>
                <a:r>
                  <a:rPr lang="en-US" altLang="zh-CN" baseline="0"/>
                  <a:t>Different </a:t>
                </a:r>
                <a:r>
                  <a:rPr lang="en-US" altLang="zh-CN"/>
                  <a:t>d</a:t>
                </a:r>
                <a:r>
                  <a:rPr lang="en-US" altLang="zh-CN" baseline="0"/>
                  <a:t>epths</a:t>
                </a:r>
                <a:endParaRPr lang="zh-CN" altLang="en-US"/>
              </a:p>
            </c:rich>
          </c:tx>
          <c:overlay val="0"/>
        </c:title>
        <c:numFmt formatCode="General" sourceLinked="0"/>
        <c:majorTickMark val="none"/>
        <c:minorTickMark val="none"/>
        <c:tickLblPos val="nextTo"/>
        <c:crossAx val="409895680"/>
        <c:crosses val="autoZero"/>
        <c:auto val="1"/>
        <c:lblAlgn val="ctr"/>
        <c:lblOffset val="100"/>
        <c:noMultiLvlLbl val="0"/>
      </c:catAx>
      <c:valAx>
        <c:axId val="409895680"/>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40989350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03EEB-CBC5-421B-9083-C87571184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9137</TotalTime>
  <Pages>47</Pages>
  <Words>10613</Words>
  <Characters>60500</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cp:lastModifiedBy>
  <cp:revision>116</cp:revision>
  <dcterms:created xsi:type="dcterms:W3CDTF">2018-06-12T02:39:00Z</dcterms:created>
  <dcterms:modified xsi:type="dcterms:W3CDTF">2019-01-26T13:47:00Z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